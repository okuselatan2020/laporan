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04B3EF" w14:textId="77777777" w:rsidR="00B46725" w:rsidRPr="00495AF1" w:rsidRDefault="00D1172F" w:rsidP="003E70B5">
      <w:pPr>
        <w:pStyle w:val="Title"/>
        <w:shd w:val="clear" w:color="auto" w:fill="FFFFFF" w:themeFill="background1"/>
        <w:ind w:left="4230" w:right="-2340"/>
        <w:rPr>
          <w:b/>
          <w:sz w:val="32"/>
          <w:szCs w:val="32"/>
          <w14:textOutline w14:w="9525" w14:cap="rnd" w14:cmpd="sng" w14:algn="ctr">
            <w14:solidFill>
              <w14:schemeClr w14:val="accent4">
                <w14:lumMod w14:val="40000"/>
                <w14:lumOff w14:val="60000"/>
              </w14:schemeClr>
            </w14:solidFill>
            <w14:prstDash w14:val="solid"/>
            <w14:bevel/>
          </w14:textOutline>
        </w:rPr>
      </w:pPr>
      <w:r w:rsidRPr="00D1172F">
        <w:rPr>
          <w:b/>
          <w:noProof/>
          <w:sz w:val="32"/>
          <w:szCs w:val="32"/>
          <w:lang w:eastAsia="en-US"/>
          <w14:textOutline w14:w="9525" w14:cap="rnd" w14:cmpd="sng" w14:algn="ctr">
            <w14:solidFill>
              <w14:schemeClr w14:val="accent4">
                <w14:lumMod w14:val="40000"/>
                <w14:lumOff w14:val="60000"/>
              </w14:schemeClr>
            </w14:solidFill>
            <w14:prstDash w14:val="solid"/>
            <w14:bevel/>
          </w14:textOutline>
        </w:rPr>
        <mc:AlternateContent>
          <mc:Choice Requires="wps">
            <w:drawing>
              <wp:anchor distT="45720" distB="45720" distL="114300" distR="114300" simplePos="0" relativeHeight="251661312" behindDoc="0" locked="0" layoutInCell="1" allowOverlap="1" wp14:anchorId="2C4A41D0" wp14:editId="37CB978A">
                <wp:simplePos x="0" y="0"/>
                <wp:positionH relativeFrom="column">
                  <wp:posOffset>2663024</wp:posOffset>
                </wp:positionH>
                <wp:positionV relativeFrom="paragraph">
                  <wp:posOffset>2949465</wp:posOffset>
                </wp:positionV>
                <wp:extent cx="3856382" cy="1404620"/>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382" cy="1404620"/>
                        </a:xfrm>
                        <a:prstGeom prst="rect">
                          <a:avLst/>
                        </a:prstGeom>
                        <a:solidFill>
                          <a:srgbClr val="FFFFFF"/>
                        </a:solidFill>
                        <a:ln w="9525">
                          <a:noFill/>
                          <a:miter lim="800000"/>
                          <a:headEnd/>
                          <a:tailEnd/>
                        </a:ln>
                      </wps:spPr>
                      <wps:txbx>
                        <w:txbxContent>
                          <w:p w14:paraId="255FCDFB" w14:textId="77777777" w:rsidR="0077537C" w:rsidRPr="00D1172F" w:rsidRDefault="0077537C">
                            <w:pPr>
                              <w:rPr>
                                <w:rFonts w:asciiTheme="majorHAnsi" w:hAnsiTheme="majorHAnsi"/>
                                <w:b/>
                                <w:sz w:val="30"/>
                                <w:szCs w:val="30"/>
                              </w:rPr>
                            </w:pPr>
                            <w:r w:rsidRPr="00D1172F">
                              <w:rPr>
                                <w:rFonts w:asciiTheme="majorHAnsi" w:hAnsiTheme="majorHAnsi"/>
                                <w:b/>
                                <w:sz w:val="30"/>
                                <w:szCs w:val="30"/>
                              </w:rPr>
                              <w:t>ENTERPRISE ARCHITECTURE PLANNING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9.7pt;margin-top:232.25pt;width:303.6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" stroked="f">
                <v:textbox style="mso-fit-shape-to-text:t">
                  <w:txbxContent>
                    <w:p w:rsidR="0077537C" w:rsidRPr="00D1172F" w:rsidRDefault="0077537C">
                      <w:pPr>
                        <w:rPr>
                          <w:rFonts w:asciiTheme="majorHAnsi" w:hAnsiTheme="majorHAnsi"/>
                          <w:b/>
                          <w:sz w:val="30"/>
                          <w:szCs w:val="30"/>
                        </w:rPr>
                      </w:pPr>
                      <w:r w:rsidRPr="00D1172F">
                        <w:rPr>
                          <w:rFonts w:asciiTheme="majorHAnsi" w:hAnsiTheme="majorHAnsi"/>
                          <w:b/>
                          <w:sz w:val="30"/>
                          <w:szCs w:val="30"/>
                        </w:rPr>
                        <w:t>ENTERPRISE ARCHITECTURE PLANNING</w:t>
                      </w:r>
                    </w:p>
                  </w:txbxContent>
                </v:textbox>
              </v:shape>
            </w:pict>
          </mc:Fallback>
        </mc:AlternateContent>
      </w:r>
      <w:r w:rsidR="00A871A7" w:rsidRPr="00495AF1">
        <w:rPr>
          <w:b/>
          <w:noProof/>
          <w:sz w:val="32"/>
          <w:szCs w:val="32"/>
          <w:lang w:eastAsia="en-US"/>
          <w14:textOutline w14:w="9525" w14:cap="rnd" w14:cmpd="sng" w14:algn="ctr">
            <w14:solidFill>
              <w14:schemeClr w14:val="accent4">
                <w14:lumMod w14:val="40000"/>
                <w14:lumOff w14:val="60000"/>
              </w14:schemeClr>
            </w14:solidFill>
            <w14:prstDash w14:val="solid"/>
            <w14:bevel/>
          </w14:textOutline>
        </w:rPr>
        <w:drawing>
          <wp:anchor distT="0" distB="0" distL="114300" distR="114300" simplePos="0" relativeHeight="251659264" behindDoc="1" locked="0" layoutInCell="1" allowOverlap="1" wp14:anchorId="18814DD8" wp14:editId="3394209A">
            <wp:simplePos x="0" y="0"/>
            <wp:positionH relativeFrom="margin">
              <wp:posOffset>-733425</wp:posOffset>
            </wp:positionH>
            <wp:positionV relativeFrom="paragraph">
              <wp:posOffset>419101</wp:posOffset>
            </wp:positionV>
            <wp:extent cx="4685982" cy="6858000"/>
            <wp:effectExtent l="0" t="533400" r="0" b="23431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ver (1).png"/>
                    <pic:cNvPicPr/>
                  </pic:nvPicPr>
                  <pic:blipFill>
                    <a:blip r:embed="rId8">
                      <a:extLst>
                        <a:ext uri="{BEBA8EAE-BF5A-486C-A8C5-ECC9F3942E4B}">
                          <a14:imgProps xmlns:a14="http://schemas.microsoft.com/office/drawing/2010/main">
                            <a14:imgLayer r:embed="rId9">
                              <a14:imgEffect>
                                <a14:artisticCutout/>
                              </a14:imgEffect>
                            </a14:imgLayer>
                          </a14:imgProps>
                        </a:ext>
                        <a:ext uri="{28A0092B-C50C-407E-A947-70E740481C1C}">
                          <a14:useLocalDpi xmlns:a14="http://schemas.microsoft.com/office/drawing/2010/main" val="0"/>
                        </a:ext>
                      </a:extLst>
                    </a:blip>
                    <a:stretch>
                      <a:fillRect/>
                    </a:stretch>
                  </pic:blipFill>
                  <pic:spPr>
                    <a:xfrm>
                      <a:off x="0" y="0"/>
                      <a:ext cx="4693326" cy="6868749"/>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00495AF1" w:rsidRPr="00495AF1">
        <w:rPr>
          <w:b/>
          <w:noProof/>
          <w:sz w:val="32"/>
          <w:szCs w:val="32"/>
          <w14:textOutline w14:w="9525" w14:cap="rnd" w14:cmpd="sng" w14:algn="ctr">
            <w14:solidFill>
              <w14:schemeClr w14:val="accent4">
                <w14:lumMod w14:val="40000"/>
                <w14:lumOff w14:val="60000"/>
              </w14:schemeClr>
            </w14:solidFill>
            <w14:prstDash w14:val="solid"/>
            <w14:bevel/>
          </w14:textOutline>
        </w:rPr>
        <w:t>Perancangan dan Pengembangan Sistem Basisdata Spasial</w:t>
      </w:r>
      <w:r w:rsidR="00A871A7" w:rsidRPr="00495AF1">
        <w:rPr>
          <w:b/>
          <w:sz w:val="32"/>
          <w:szCs w:val="32"/>
          <w14:textOutline w14:w="9525" w14:cap="rnd" w14:cmpd="sng" w14:algn="ctr">
            <w14:solidFill>
              <w14:schemeClr w14:val="accent4">
                <w14:lumMod w14:val="40000"/>
                <w14:lumOff w14:val="60000"/>
              </w14:schemeClr>
            </w14:solidFill>
            <w14:prstDash w14:val="solid"/>
            <w14:bevel/>
          </w14:textOutline>
        </w:rPr>
        <w:t xml:space="preserve"> Kabupaten OKU </w:t>
      </w:r>
      <w:r w:rsidR="00A871A7" w:rsidRPr="00495AF1">
        <w:rPr>
          <w:b/>
          <w:sz w:val="32"/>
          <w:szCs w:val="32"/>
          <w14:reflection w14:blurRad="0" w14:stA="57000" w14:stPos="0" w14:endA="0" w14:endPos="0" w14:dist="0" w14:dir="0" w14:fadeDir="0" w14:sx="0" w14:sy="0" w14:kx="0" w14:ky="0" w14:algn="b"/>
          <w14:textOutline w14:w="9525" w14:cap="rnd" w14:cmpd="sng" w14:algn="ctr">
            <w14:solidFill>
              <w14:schemeClr w14:val="accent4">
                <w14:lumMod w14:val="40000"/>
                <w14:lumOff w14:val="60000"/>
              </w14:schemeClr>
            </w14:solidFill>
            <w14:prstDash w14:val="solid"/>
            <w14:bevel/>
          </w14:textOutline>
        </w:rPr>
        <w:t>Selatan</w:t>
      </w:r>
    </w:p>
    <w:p w14:paraId="4877C811" w14:textId="77777777" w:rsidR="00A871A7" w:rsidRDefault="00A871A7" w:rsidP="003839CC">
      <w:pPr>
        <w:pStyle w:val="ContactInfo"/>
        <w:ind w:left="4140" w:right="-2610"/>
        <w:rPr>
          <w:b/>
        </w:rPr>
      </w:pPr>
    </w:p>
    <w:p w14:paraId="364311C3" w14:textId="77777777" w:rsidR="00A871A7" w:rsidRDefault="00A871A7" w:rsidP="003839CC">
      <w:pPr>
        <w:pStyle w:val="ContactInfo"/>
        <w:ind w:left="4140" w:right="-2610"/>
        <w:rPr>
          <w:b/>
        </w:rPr>
      </w:pPr>
    </w:p>
    <w:p w14:paraId="460D3AA9" w14:textId="77777777" w:rsidR="00F60B3A" w:rsidRDefault="00F60B3A" w:rsidP="00A871A7">
      <w:pPr>
        <w:pStyle w:val="ContactInfo"/>
        <w:ind w:left="4500" w:right="-2610"/>
        <w:rPr>
          <w:b/>
        </w:rPr>
      </w:pPr>
    </w:p>
    <w:p w14:paraId="0490308D" w14:textId="77777777" w:rsidR="003839CC" w:rsidRPr="00F60B3A" w:rsidRDefault="003839CC" w:rsidP="00F60B3A">
      <w:pPr>
        <w:pStyle w:val="ContactInfo"/>
        <w:spacing w:line="240" w:lineRule="auto"/>
        <w:ind w:left="5310" w:right="-261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Pusat Penelitian Geoteknologi</w:t>
      </w:r>
    </w:p>
    <w:p w14:paraId="2AA34BD1" w14:textId="77777777" w:rsidR="003C1E78" w:rsidRPr="00F60B3A" w:rsidRDefault="003839CC" w:rsidP="00F60B3A">
      <w:pPr>
        <w:pStyle w:val="ContactInfo"/>
        <w:tabs>
          <w:tab w:val="left" w:pos="4590"/>
        </w:tabs>
        <w:ind w:left="5310" w:right="-261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Lembaga Ilmu Pengetahuan Indonesia</w:t>
      </w:r>
    </w:p>
    <w:p w14:paraId="55A06C6A" w14:textId="77777777" w:rsidR="003839CC" w:rsidRPr="00F60B3A" w:rsidRDefault="003839CC" w:rsidP="00F60B3A">
      <w:pPr>
        <w:pStyle w:val="ContactInfo"/>
        <w:tabs>
          <w:tab w:val="left" w:pos="4590"/>
        </w:tabs>
        <w:ind w:left="5310" w:right="-2610"/>
        <w:rPr>
          <w:b/>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p w14:paraId="066BF009" w14:textId="77777777" w:rsidR="002D6D73" w:rsidRDefault="003839CC" w:rsidP="001363BA">
      <w:pPr>
        <w:pStyle w:val="Heading1"/>
        <w:spacing w:line="360" w:lineRule="auto"/>
      </w:pPr>
      <w:r>
        <w:lastRenderedPageBreak/>
        <w:t>RINGKASAN</w:t>
      </w:r>
    </w:p>
    <w:p w14:paraId="75E42E5B" w14:textId="77777777" w:rsidR="00D6414A" w:rsidRDefault="0096150A" w:rsidP="001363BA">
      <w:pPr>
        <w:spacing w:line="360" w:lineRule="auto"/>
        <w:ind w:right="-2250"/>
        <w:jc w:val="both"/>
      </w:pPr>
      <w:r>
        <w:t xml:space="preserve">Laporan </w:t>
      </w:r>
      <w:r w:rsidR="003839CC" w:rsidRPr="00DF464E">
        <w:t xml:space="preserve">ini menjelaskan tentang analisis </w:t>
      </w:r>
      <w:r w:rsidR="002744A3">
        <w:t>dan</w:t>
      </w:r>
      <w:r w:rsidR="003839CC" w:rsidRPr="00DF464E">
        <w:t xml:space="preserve"> </w:t>
      </w:r>
      <w:r w:rsidR="00D6414A">
        <w:t>pe</w:t>
      </w:r>
      <w:r w:rsidR="003E6A2B" w:rsidRPr="00DF464E">
        <w:t>r</w:t>
      </w:r>
      <w:r w:rsidR="003839CC" w:rsidRPr="00DF464E">
        <w:t>ancangan sistem basisd</w:t>
      </w:r>
      <w:r w:rsidR="00D6414A">
        <w:t>ata spasial yang akan di bangun/</w:t>
      </w:r>
      <w:r w:rsidR="003839CC" w:rsidRPr="00DF464E">
        <w:t xml:space="preserve">diimplementasikan di Kabupaten OKU Selatan. </w:t>
      </w:r>
      <w:r w:rsidR="00683330">
        <w:t>A</w:t>
      </w:r>
      <w:r w:rsidR="003839CC" w:rsidRPr="00DF464E">
        <w:t xml:space="preserve">nalisis </w:t>
      </w:r>
      <w:r>
        <w:t>per</w:t>
      </w:r>
      <w:r w:rsidR="003839CC" w:rsidRPr="00DF464E">
        <w:t xml:space="preserve">angcangan sistem </w:t>
      </w:r>
      <w:r w:rsidR="00D6414A">
        <w:t xml:space="preserve">basisdata spasial </w:t>
      </w:r>
      <w:r w:rsidR="00683330">
        <w:t xml:space="preserve">dibuat </w:t>
      </w:r>
      <w:r w:rsidR="00D6414A">
        <w:t xml:space="preserve">berbasis konsep </w:t>
      </w:r>
      <w:r w:rsidR="00D6414A" w:rsidRPr="00D6414A">
        <w:rPr>
          <w:i/>
        </w:rPr>
        <w:t>Enterprise Architecture Planning</w:t>
      </w:r>
      <w:r w:rsidR="00D6414A">
        <w:rPr>
          <w:i/>
        </w:rPr>
        <w:t xml:space="preserve"> </w:t>
      </w:r>
      <w:r>
        <w:rPr>
          <w:i/>
        </w:rPr>
        <w:t xml:space="preserve">(EAP) </w:t>
      </w:r>
      <w:r w:rsidR="00D6414A">
        <w:t xml:space="preserve">yang mendefinisikan arsitektur data, aplikasi dan teknologi. </w:t>
      </w:r>
      <w:r w:rsidR="00AF00AE">
        <w:t>Arsitektur tersebut akan menjadi dasar dalam perangan sistem basisdata spasial di Kabupaten OKU Selatan.</w:t>
      </w:r>
    </w:p>
    <w:p w14:paraId="4DD355E3" w14:textId="77777777" w:rsidR="00767BD6" w:rsidRDefault="00767BD6" w:rsidP="001363BA">
      <w:pPr>
        <w:spacing w:line="360" w:lineRule="auto"/>
        <w:ind w:right="-2250"/>
        <w:jc w:val="both"/>
      </w:pPr>
      <w:r>
        <w:t xml:space="preserve">Arsitektur data mendefinisikan dan mengidentifikasi data yang terkait dengan model sistem basis data yang akan dibangun. Arsitektur data menjadi dasar perancangan </w:t>
      </w:r>
      <w:r w:rsidR="0096150A">
        <w:t>logis</w:t>
      </w:r>
      <w:r w:rsidR="001B3718">
        <w:t xml:space="preserve">, </w:t>
      </w:r>
      <w:r w:rsidR="0096150A">
        <w:t>fisik</w:t>
      </w:r>
      <w:r w:rsidR="001B3718">
        <w:t xml:space="preserve"> dan implementasi sistem basisdata spasial.</w:t>
      </w:r>
    </w:p>
    <w:p w14:paraId="3F92D6FB" w14:textId="77777777" w:rsidR="00F82DF9" w:rsidRDefault="00F82DF9" w:rsidP="001363BA">
      <w:pPr>
        <w:spacing w:line="360" w:lineRule="auto"/>
        <w:ind w:right="-2250"/>
        <w:jc w:val="both"/>
      </w:pPr>
      <w:r>
        <w:t xml:space="preserve">Arsitektur aplikasi mendefiniskan aplikasi-aplikasi yang dibutuhkan dalam manajamen dan analisis data </w:t>
      </w:r>
      <w:r w:rsidR="0096150A">
        <w:t>untuk</w:t>
      </w:r>
      <w:r>
        <w:t xml:space="preserve"> mendukung kebutuhan informasi bagi suatu organisasi.</w:t>
      </w:r>
    </w:p>
    <w:p w14:paraId="7F4E3C23" w14:textId="77777777" w:rsidR="00D6414A" w:rsidRDefault="00D6414A" w:rsidP="001363BA">
      <w:pPr>
        <w:spacing w:line="360" w:lineRule="auto"/>
        <w:ind w:right="-2250"/>
        <w:jc w:val="both"/>
      </w:pPr>
      <w:r>
        <w:t xml:space="preserve">Arsitektur teknologi </w:t>
      </w:r>
      <w:r w:rsidR="003839CC" w:rsidRPr="00DF464E">
        <w:t xml:space="preserve">membahas hal </w:t>
      </w:r>
      <w:r w:rsidR="003E6A2B" w:rsidRPr="00DF464E">
        <w:t>yang terkait</w:t>
      </w:r>
      <w:r w:rsidR="003839CC" w:rsidRPr="00DF464E">
        <w:t xml:space="preserve"> </w:t>
      </w:r>
      <w:r>
        <w:t>dengan perencanaan, perancangan dan implementasi sistem basis</w:t>
      </w:r>
      <w:r w:rsidR="003839CC" w:rsidRPr="00DF464E">
        <w:t>data</w:t>
      </w:r>
      <w:r>
        <w:t xml:space="preserve"> spasial yang meliputi: </w:t>
      </w:r>
    </w:p>
    <w:p w14:paraId="77660C90" w14:textId="77777777" w:rsidR="004057C6" w:rsidRPr="004057C6" w:rsidRDefault="00D6414A" w:rsidP="001363BA">
      <w:pPr>
        <w:pStyle w:val="ListParagraph"/>
        <w:numPr>
          <w:ilvl w:val="0"/>
          <w:numId w:val="18"/>
        </w:numPr>
        <w:spacing w:line="360" w:lineRule="auto"/>
        <w:ind w:right="-2250"/>
        <w:jc w:val="both"/>
        <w:rPr>
          <w:i/>
        </w:rPr>
      </w:pPr>
      <w:r>
        <w:t>Sistem basisdata yang digunakan</w:t>
      </w:r>
      <w:r w:rsidR="004057C6">
        <w:t>,</w:t>
      </w:r>
    </w:p>
    <w:p w14:paraId="20FCE846" w14:textId="77777777" w:rsidR="004057C6" w:rsidRPr="004057C6" w:rsidRDefault="004057C6" w:rsidP="001363BA">
      <w:pPr>
        <w:pStyle w:val="ListParagraph"/>
        <w:numPr>
          <w:ilvl w:val="0"/>
          <w:numId w:val="18"/>
        </w:numPr>
        <w:spacing w:line="360" w:lineRule="auto"/>
        <w:ind w:right="-2250"/>
        <w:jc w:val="both"/>
        <w:rPr>
          <w:i/>
        </w:rPr>
      </w:pPr>
      <w:r>
        <w:t>E</w:t>
      </w:r>
      <w:r w:rsidR="003E6A2B" w:rsidRPr="00DF464E">
        <w:t>k</w:t>
      </w:r>
      <w:r w:rsidR="00D6414A">
        <w:t>s</w:t>
      </w:r>
      <w:r w:rsidR="003E6A2B" w:rsidRPr="00DF464E">
        <w:t xml:space="preserve">tensi spasial yang digunakan </w:t>
      </w:r>
      <w:r>
        <w:t>untuk bisa menyimpan, meng</w:t>
      </w:r>
      <w:r w:rsidR="0096150A">
        <w:t>elola dan akses data spasial dalam suatu</w:t>
      </w:r>
      <w:r>
        <w:t xml:space="preserve"> sistem basisdata,</w:t>
      </w:r>
    </w:p>
    <w:p w14:paraId="216797EE" w14:textId="77777777" w:rsidR="004057C6" w:rsidRPr="004057C6" w:rsidRDefault="004057C6" w:rsidP="001363BA">
      <w:pPr>
        <w:pStyle w:val="ListParagraph"/>
        <w:numPr>
          <w:ilvl w:val="0"/>
          <w:numId w:val="18"/>
        </w:numPr>
        <w:spacing w:line="360" w:lineRule="auto"/>
        <w:ind w:right="-2250"/>
        <w:jc w:val="both"/>
        <w:rPr>
          <w:i/>
        </w:rPr>
      </w:pPr>
      <w:r>
        <w:t>A</w:t>
      </w:r>
      <w:r w:rsidR="003839CC" w:rsidRPr="00DF464E">
        <w:t>plikasi Sistem Informasi Geografi (SIG)</w:t>
      </w:r>
      <w:r w:rsidR="00D6414A">
        <w:t xml:space="preserve"> sebagai </w:t>
      </w:r>
      <w:r w:rsidR="00D6414A" w:rsidRPr="004057C6">
        <w:rPr>
          <w:i/>
        </w:rPr>
        <w:t>interface</w:t>
      </w:r>
      <w:r w:rsidR="00D6414A">
        <w:t xml:space="preserve"> untuk </w:t>
      </w:r>
      <w:r>
        <w:t xml:space="preserve">melihat, </w:t>
      </w:r>
      <w:r w:rsidR="00D6414A">
        <w:t>mengakses</w:t>
      </w:r>
      <w:r>
        <w:t xml:space="preserve"> dan melakukan</w:t>
      </w:r>
      <w:r w:rsidR="003839CC" w:rsidRPr="00DF464E">
        <w:t xml:space="preserve"> </w:t>
      </w:r>
      <w:r>
        <w:t>analisis spasial dari suatu sistem basisdata.</w:t>
      </w:r>
    </w:p>
    <w:p w14:paraId="1E3C386A" w14:textId="77777777" w:rsidR="004057C6" w:rsidRPr="004057C6" w:rsidRDefault="004057C6" w:rsidP="001363BA">
      <w:pPr>
        <w:pStyle w:val="ListParagraph"/>
        <w:numPr>
          <w:ilvl w:val="0"/>
          <w:numId w:val="18"/>
        </w:numPr>
        <w:spacing w:line="360" w:lineRule="auto"/>
        <w:ind w:right="-2250"/>
        <w:jc w:val="both"/>
        <w:rPr>
          <w:i/>
        </w:rPr>
      </w:pPr>
      <w:r w:rsidRPr="004057C6">
        <w:rPr>
          <w:i/>
        </w:rPr>
        <w:t>Interface</w:t>
      </w:r>
      <w:r w:rsidR="003E6A2B" w:rsidRPr="00DF464E">
        <w:t xml:space="preserve"> </w:t>
      </w:r>
      <w:r>
        <w:t xml:space="preserve">aplikasi </w:t>
      </w:r>
      <w:r w:rsidR="003E6A2B" w:rsidRPr="00D6414A">
        <w:rPr>
          <w:i/>
        </w:rPr>
        <w:t xml:space="preserve">client-server </w:t>
      </w:r>
      <w:r w:rsidR="003E6A2B" w:rsidRPr="00DF464E">
        <w:t xml:space="preserve">untuk </w:t>
      </w:r>
      <w:r>
        <w:t>pengelolaan dan managemen</w:t>
      </w:r>
      <w:r w:rsidR="003E6A2B" w:rsidRPr="00DF464E">
        <w:t xml:space="preserve"> basisdata spasial</w:t>
      </w:r>
      <w:r>
        <w:t>,</w:t>
      </w:r>
    </w:p>
    <w:p w14:paraId="074D01C5" w14:textId="77777777" w:rsidR="002D7127" w:rsidRDefault="004057C6" w:rsidP="001363BA">
      <w:pPr>
        <w:pStyle w:val="ListParagraph"/>
        <w:numPr>
          <w:ilvl w:val="0"/>
          <w:numId w:val="18"/>
        </w:numPr>
        <w:spacing w:line="360" w:lineRule="auto"/>
        <w:ind w:right="-2250"/>
        <w:jc w:val="both"/>
      </w:pPr>
      <w:r w:rsidRPr="0096150A">
        <w:rPr>
          <w:i/>
        </w:rPr>
        <w:t>E</w:t>
      </w:r>
      <w:r w:rsidR="003E6A2B" w:rsidRPr="0096150A">
        <w:rPr>
          <w:i/>
        </w:rPr>
        <w:t>nterprise</w:t>
      </w:r>
      <w:r w:rsidR="003E6A2B" w:rsidRPr="00DF464E">
        <w:t xml:space="preserve"> </w:t>
      </w:r>
      <w:r>
        <w:t>Sistem Informasi Geografi (SIG)</w:t>
      </w:r>
      <w:r w:rsidR="0096150A">
        <w:t>, teknologi</w:t>
      </w:r>
      <w:r>
        <w:t xml:space="preserve"> yang digunakan untuk mengakses dan melakukan analisis yang spesisfik/</w:t>
      </w:r>
      <w:r w:rsidR="0096150A">
        <w:t xml:space="preserve"> membuat aplikasi </w:t>
      </w:r>
      <w:r>
        <w:t xml:space="preserve">tematik </w:t>
      </w:r>
      <w:r w:rsidR="0096150A">
        <w:t xml:space="preserve">tertentu </w:t>
      </w:r>
      <w:r>
        <w:t>denga</w:t>
      </w:r>
      <w:r w:rsidR="0096150A">
        <w:t>n menggunakan teknologi</w:t>
      </w:r>
      <w:r>
        <w:t>.</w:t>
      </w:r>
      <w:r w:rsidR="002D7127">
        <w:br w:type="page"/>
      </w:r>
    </w:p>
    <w:p w14:paraId="30498C14" w14:textId="77777777" w:rsidR="002D6D73" w:rsidRPr="00122300" w:rsidRDefault="003E6A2B" w:rsidP="001363BA">
      <w:pPr>
        <w:pStyle w:val="Heading1"/>
        <w:spacing w:line="360" w:lineRule="auto"/>
      </w:pPr>
      <w:r>
        <w:lastRenderedPageBreak/>
        <w:t>Daftar ISI</w:t>
      </w:r>
    </w:p>
    <w:p w14:paraId="108FA6DF" w14:textId="77777777" w:rsidR="00E0621A" w:rsidRPr="00E3286B" w:rsidRDefault="002B61F5" w:rsidP="0077537C">
      <w:pPr>
        <w:pStyle w:val="ListBullet"/>
        <w:numPr>
          <w:ilvl w:val="0"/>
          <w:numId w:val="2"/>
        </w:numPr>
        <w:spacing w:line="240" w:lineRule="auto"/>
        <w:ind w:right="-2250"/>
        <w:rPr>
          <w:rStyle w:val="Hyperlink"/>
          <w:color w:val="3B3059" w:themeColor="text2"/>
          <w:u w:val="none"/>
        </w:rPr>
      </w:pPr>
      <w:hyperlink w:anchor="_Pendahuluan" w:history="1">
        <w:r w:rsidR="00E0621A" w:rsidRPr="00133C8E">
          <w:rPr>
            <w:rStyle w:val="Hyperlink"/>
          </w:rPr>
          <w:t>Pendahuluan</w:t>
        </w:r>
      </w:hyperlink>
    </w:p>
    <w:p w14:paraId="7201770D" w14:textId="77777777" w:rsidR="00E3286B" w:rsidRDefault="002B61F5" w:rsidP="0077537C">
      <w:pPr>
        <w:pStyle w:val="ListBullet"/>
        <w:numPr>
          <w:ilvl w:val="0"/>
          <w:numId w:val="2"/>
        </w:numPr>
        <w:spacing w:line="240" w:lineRule="auto"/>
        <w:ind w:left="432" w:right="-2250"/>
      </w:pPr>
      <w:hyperlink w:anchor="_Rumusan_permasalahan" w:history="1">
        <w:r w:rsidR="000A0AD7" w:rsidRPr="000A0AD7">
          <w:rPr>
            <w:rStyle w:val="Hyperlink"/>
          </w:rPr>
          <w:t>Rumusan Permasalahan</w:t>
        </w:r>
      </w:hyperlink>
    </w:p>
    <w:p w14:paraId="3D4116D9" w14:textId="77777777" w:rsidR="000A0AD7" w:rsidRDefault="002B61F5" w:rsidP="0077537C">
      <w:pPr>
        <w:pStyle w:val="ListBullet"/>
        <w:numPr>
          <w:ilvl w:val="0"/>
          <w:numId w:val="2"/>
        </w:numPr>
        <w:spacing w:line="240" w:lineRule="auto"/>
        <w:ind w:left="432" w:right="-2250"/>
      </w:pPr>
      <w:hyperlink w:anchor="_Batasan" w:history="1">
        <w:r w:rsidR="000A0AD7" w:rsidRPr="000A0AD7">
          <w:rPr>
            <w:rStyle w:val="Hyperlink"/>
          </w:rPr>
          <w:t>Batasan Permasalahan</w:t>
        </w:r>
      </w:hyperlink>
    </w:p>
    <w:p w14:paraId="051656AE" w14:textId="77777777" w:rsidR="009242FF" w:rsidRDefault="002B61F5" w:rsidP="0077537C">
      <w:pPr>
        <w:pStyle w:val="ListBullet"/>
        <w:numPr>
          <w:ilvl w:val="0"/>
          <w:numId w:val="2"/>
        </w:numPr>
        <w:spacing w:line="240" w:lineRule="auto"/>
        <w:ind w:left="432" w:right="-2250"/>
      </w:pPr>
      <w:hyperlink w:anchor="_Maksud_dan_Tujuan" w:history="1">
        <w:r w:rsidR="009242FF" w:rsidRPr="009242FF">
          <w:rPr>
            <w:rStyle w:val="Hyperlink"/>
          </w:rPr>
          <w:t>Maksud dan Tujuan</w:t>
        </w:r>
      </w:hyperlink>
    </w:p>
    <w:p w14:paraId="45080E81" w14:textId="77777777" w:rsidR="00F33A89" w:rsidRDefault="002B61F5" w:rsidP="0077537C">
      <w:pPr>
        <w:pStyle w:val="ListBullet"/>
        <w:numPr>
          <w:ilvl w:val="0"/>
          <w:numId w:val="2"/>
        </w:numPr>
        <w:spacing w:line="240" w:lineRule="auto"/>
        <w:ind w:right="-2250"/>
      </w:pPr>
      <w:hyperlink w:anchor="_Enterprise_Architecture_Planning" w:history="1">
        <w:r w:rsidR="00F33A89" w:rsidRPr="00F33A89">
          <w:rPr>
            <w:rStyle w:val="Hyperlink"/>
          </w:rPr>
          <w:t>Enterprise Architecture Planning (EAP)</w:t>
        </w:r>
      </w:hyperlink>
    </w:p>
    <w:p w14:paraId="612134AA" w14:textId="77777777" w:rsidR="003F2C6A" w:rsidRDefault="002B61F5" w:rsidP="0077537C">
      <w:pPr>
        <w:pStyle w:val="ListBullet"/>
        <w:numPr>
          <w:ilvl w:val="0"/>
          <w:numId w:val="2"/>
        </w:numPr>
        <w:spacing w:line="240" w:lineRule="auto"/>
        <w:ind w:left="432" w:right="-2250"/>
      </w:pPr>
      <w:hyperlink w:anchor="_Arsitektur_Data" w:history="1">
        <w:r w:rsidR="003F2C6A" w:rsidRPr="00F33A89">
          <w:rPr>
            <w:rStyle w:val="Hyperlink"/>
          </w:rPr>
          <w:t>Arsitektur Data</w:t>
        </w:r>
      </w:hyperlink>
    </w:p>
    <w:p w14:paraId="51EE5ABD" w14:textId="77777777" w:rsidR="003F2C6A" w:rsidRDefault="002B61F5" w:rsidP="0077537C">
      <w:pPr>
        <w:pStyle w:val="ListBullet"/>
        <w:numPr>
          <w:ilvl w:val="0"/>
          <w:numId w:val="2"/>
        </w:numPr>
        <w:spacing w:line="240" w:lineRule="auto"/>
        <w:ind w:left="432" w:right="-2250"/>
      </w:pPr>
      <w:hyperlink w:anchor="_Arsitektur_aplikasi" w:history="1">
        <w:r w:rsidR="003F2C6A" w:rsidRPr="00F33A89">
          <w:rPr>
            <w:rStyle w:val="Hyperlink"/>
          </w:rPr>
          <w:t>Arsitektur Aplikasi</w:t>
        </w:r>
      </w:hyperlink>
    </w:p>
    <w:p w14:paraId="401BDD9A" w14:textId="77777777" w:rsidR="003F2C6A" w:rsidRDefault="002B61F5" w:rsidP="0077537C">
      <w:pPr>
        <w:pStyle w:val="ListBullet"/>
        <w:numPr>
          <w:ilvl w:val="0"/>
          <w:numId w:val="2"/>
        </w:numPr>
        <w:spacing w:line="240" w:lineRule="auto"/>
        <w:ind w:left="432" w:right="-2250"/>
      </w:pPr>
      <w:hyperlink w:anchor="_Arsitektur_teknologi" w:history="1">
        <w:r w:rsidR="003F2C6A" w:rsidRPr="00F33A89">
          <w:rPr>
            <w:rStyle w:val="Hyperlink"/>
          </w:rPr>
          <w:t>Arsitektur Teknologi</w:t>
        </w:r>
      </w:hyperlink>
    </w:p>
    <w:p w14:paraId="081127BA" w14:textId="77777777" w:rsidR="00402032" w:rsidRPr="00F33A89" w:rsidRDefault="00F33A89" w:rsidP="0077537C">
      <w:pPr>
        <w:pStyle w:val="ListBullet"/>
        <w:numPr>
          <w:ilvl w:val="0"/>
          <w:numId w:val="2"/>
        </w:numPr>
        <w:spacing w:line="240" w:lineRule="auto"/>
        <w:ind w:right="-2250"/>
        <w:rPr>
          <w:rStyle w:val="Hyperlink"/>
        </w:rPr>
      </w:pPr>
      <w:r>
        <w:fldChar w:fldCharType="begin"/>
      </w:r>
      <w:r>
        <w:instrText xml:space="preserve"> HYPERLINK  \l "_Perancangan_sistem_1" </w:instrText>
      </w:r>
      <w:r>
        <w:fldChar w:fldCharType="separate"/>
      </w:r>
      <w:r w:rsidR="00402032" w:rsidRPr="00F33A89">
        <w:rPr>
          <w:rStyle w:val="Hyperlink"/>
        </w:rPr>
        <w:t>Perancangan Sistem</w:t>
      </w:r>
    </w:p>
    <w:p w14:paraId="152DC8B0" w14:textId="77777777" w:rsidR="003E6A2B" w:rsidRDefault="00F33A89" w:rsidP="0077537C">
      <w:pPr>
        <w:pStyle w:val="ListBullet"/>
        <w:numPr>
          <w:ilvl w:val="0"/>
          <w:numId w:val="2"/>
        </w:numPr>
        <w:spacing w:line="240" w:lineRule="auto"/>
        <w:ind w:left="432" w:right="-2250"/>
      </w:pPr>
      <w:r>
        <w:fldChar w:fldCharType="end"/>
      </w:r>
      <w:hyperlink w:anchor="_analisis_sistem_basis" w:history="1">
        <w:r w:rsidR="003E6A2B" w:rsidRPr="00133C8E">
          <w:rPr>
            <w:rStyle w:val="Hyperlink"/>
          </w:rPr>
          <w:t>A</w:t>
        </w:r>
        <w:r w:rsidR="00D62E46">
          <w:rPr>
            <w:rStyle w:val="Hyperlink"/>
          </w:rPr>
          <w:t>plikasi</w:t>
        </w:r>
        <w:r w:rsidR="003E6A2B" w:rsidRPr="00133C8E">
          <w:rPr>
            <w:rStyle w:val="Hyperlink"/>
          </w:rPr>
          <w:t xml:space="preserve"> Sistem Basisdata</w:t>
        </w:r>
      </w:hyperlink>
    </w:p>
    <w:p w14:paraId="1878D1AB" w14:textId="77777777" w:rsidR="003E6A2B" w:rsidRPr="00800152" w:rsidRDefault="00800152" w:rsidP="0077537C">
      <w:pPr>
        <w:pStyle w:val="ListBullet"/>
        <w:numPr>
          <w:ilvl w:val="0"/>
          <w:numId w:val="2"/>
        </w:numPr>
        <w:spacing w:line="240" w:lineRule="auto"/>
        <w:ind w:left="432" w:right="-2250"/>
        <w:rPr>
          <w:rStyle w:val="Hyperlink"/>
        </w:rPr>
      </w:pPr>
      <w:r>
        <w:fldChar w:fldCharType="begin"/>
      </w:r>
      <w:r>
        <w:instrText xml:space="preserve"> HYPERLINK  \l "_ekstensi_spasial_Basisdata" </w:instrText>
      </w:r>
      <w:r>
        <w:fldChar w:fldCharType="separate"/>
      </w:r>
      <w:r w:rsidR="003E6A2B" w:rsidRPr="00800152">
        <w:rPr>
          <w:rStyle w:val="Hyperlink"/>
        </w:rPr>
        <w:t>Ekstensi</w:t>
      </w:r>
      <w:r>
        <w:rPr>
          <w:rStyle w:val="Hyperlink"/>
        </w:rPr>
        <w:t xml:space="preserve"> S</w:t>
      </w:r>
      <w:r w:rsidR="003E6A2B" w:rsidRPr="00800152">
        <w:rPr>
          <w:rStyle w:val="Hyperlink"/>
        </w:rPr>
        <w:t>pasial</w:t>
      </w:r>
      <w:r w:rsidRPr="00800152">
        <w:rPr>
          <w:rStyle w:val="Hyperlink"/>
        </w:rPr>
        <w:t xml:space="preserve"> Basisdata</w:t>
      </w:r>
    </w:p>
    <w:p w14:paraId="6E105CC4" w14:textId="77777777" w:rsidR="002D6D73" w:rsidRDefault="00800152" w:rsidP="0077537C">
      <w:pPr>
        <w:pStyle w:val="ListBullet"/>
        <w:numPr>
          <w:ilvl w:val="0"/>
          <w:numId w:val="2"/>
        </w:numPr>
        <w:spacing w:line="240" w:lineRule="auto"/>
        <w:ind w:left="432" w:right="-2250"/>
      </w:pPr>
      <w:r>
        <w:fldChar w:fldCharType="end"/>
      </w:r>
      <w:hyperlink w:anchor="_aplikasi_sistem_informasi" w:history="1">
        <w:r w:rsidR="003E6A2B" w:rsidRPr="00133C8E">
          <w:rPr>
            <w:rStyle w:val="Hyperlink"/>
          </w:rPr>
          <w:t>Aplikasi Sistem Informasi Geografi</w:t>
        </w:r>
      </w:hyperlink>
    </w:p>
    <w:p w14:paraId="04C3CEA2" w14:textId="77777777" w:rsidR="003E6A2B" w:rsidRDefault="002B61F5" w:rsidP="0077537C">
      <w:pPr>
        <w:pStyle w:val="ListBullet"/>
        <w:numPr>
          <w:ilvl w:val="0"/>
          <w:numId w:val="2"/>
        </w:numPr>
        <w:spacing w:line="240" w:lineRule="auto"/>
        <w:ind w:left="432" w:right="-2250"/>
      </w:pPr>
      <w:hyperlink w:anchor="_Antar_muka_client-server" w:history="1">
        <w:r w:rsidR="003E6A2B" w:rsidRPr="00133C8E">
          <w:rPr>
            <w:rStyle w:val="Hyperlink"/>
          </w:rPr>
          <w:t xml:space="preserve">Antar </w:t>
        </w:r>
        <w:r w:rsidR="00800152">
          <w:rPr>
            <w:rStyle w:val="Hyperlink"/>
          </w:rPr>
          <w:t>M</w:t>
        </w:r>
        <w:r w:rsidR="003E6A2B" w:rsidRPr="00133C8E">
          <w:rPr>
            <w:rStyle w:val="Hyperlink"/>
          </w:rPr>
          <w:t xml:space="preserve">uka </w:t>
        </w:r>
        <w:r w:rsidR="00800152">
          <w:rPr>
            <w:rStyle w:val="Hyperlink"/>
            <w:i/>
          </w:rPr>
          <w:t>C</w:t>
        </w:r>
        <w:r w:rsidR="003E6A2B" w:rsidRPr="00133C8E">
          <w:rPr>
            <w:rStyle w:val="Hyperlink"/>
            <w:i/>
          </w:rPr>
          <w:t>lient-</w:t>
        </w:r>
        <w:r w:rsidR="00800152">
          <w:rPr>
            <w:rStyle w:val="Hyperlink"/>
            <w:i/>
          </w:rPr>
          <w:t>S</w:t>
        </w:r>
        <w:r w:rsidR="003E6A2B" w:rsidRPr="00133C8E">
          <w:rPr>
            <w:rStyle w:val="Hyperlink"/>
            <w:i/>
          </w:rPr>
          <w:t xml:space="preserve">erver </w:t>
        </w:r>
        <w:r w:rsidR="003E6A2B" w:rsidRPr="00133C8E">
          <w:rPr>
            <w:rStyle w:val="Hyperlink"/>
          </w:rPr>
          <w:t xml:space="preserve">untuk </w:t>
        </w:r>
        <w:r w:rsidR="00800152">
          <w:rPr>
            <w:rStyle w:val="Hyperlink"/>
          </w:rPr>
          <w:t>A</w:t>
        </w:r>
        <w:r w:rsidR="003E6A2B" w:rsidRPr="00133C8E">
          <w:rPr>
            <w:rStyle w:val="Hyperlink"/>
          </w:rPr>
          <w:t xml:space="preserve">kses </w:t>
        </w:r>
        <w:r w:rsidR="00800152">
          <w:rPr>
            <w:rStyle w:val="Hyperlink"/>
          </w:rPr>
          <w:t>B</w:t>
        </w:r>
        <w:r w:rsidR="003E6A2B" w:rsidRPr="00133C8E">
          <w:rPr>
            <w:rStyle w:val="Hyperlink"/>
          </w:rPr>
          <w:t>asisdata</w:t>
        </w:r>
      </w:hyperlink>
    </w:p>
    <w:p w14:paraId="66DAC10A" w14:textId="77777777" w:rsidR="00C83966" w:rsidRDefault="002B61F5" w:rsidP="0077537C">
      <w:pPr>
        <w:pStyle w:val="ListBullet"/>
        <w:numPr>
          <w:ilvl w:val="0"/>
          <w:numId w:val="2"/>
        </w:numPr>
        <w:spacing w:line="240" w:lineRule="auto"/>
        <w:ind w:left="432" w:right="-2250"/>
        <w:rPr>
          <w:rStyle w:val="Hyperlink"/>
        </w:rPr>
      </w:pPr>
      <w:hyperlink w:anchor="_Enterprise_Sistem_Informasi" w:history="1">
        <w:r w:rsidR="003E6A2B" w:rsidRPr="00133C8E">
          <w:rPr>
            <w:rStyle w:val="Hyperlink"/>
          </w:rPr>
          <w:t>Enterprise Sistem Informasi Geografi (SIG)</w:t>
        </w:r>
      </w:hyperlink>
    </w:p>
    <w:p w14:paraId="712C9291" w14:textId="77777777" w:rsidR="00C83966" w:rsidRDefault="002B61F5" w:rsidP="00C83966">
      <w:pPr>
        <w:pStyle w:val="ListBullet"/>
        <w:numPr>
          <w:ilvl w:val="0"/>
          <w:numId w:val="2"/>
        </w:numPr>
        <w:spacing w:line="240" w:lineRule="auto"/>
        <w:ind w:left="180" w:right="-2250"/>
        <w:rPr>
          <w:rStyle w:val="Hyperlink"/>
        </w:rPr>
      </w:pPr>
      <w:hyperlink w:anchor="_referensi" w:history="1">
        <w:r w:rsidR="00C83966" w:rsidRPr="00C83966">
          <w:rPr>
            <w:rStyle w:val="Hyperlink"/>
          </w:rPr>
          <w:t>Referens</w:t>
        </w:r>
      </w:hyperlink>
      <w:r w:rsidR="00C83966">
        <w:rPr>
          <w:rStyle w:val="Hyperlink"/>
        </w:rPr>
        <w:t>i</w:t>
      </w:r>
    </w:p>
    <w:p w14:paraId="55FFC121" w14:textId="77777777" w:rsidR="00C83966" w:rsidRDefault="002B61F5" w:rsidP="00C83966">
      <w:pPr>
        <w:pStyle w:val="ListBullet"/>
        <w:numPr>
          <w:ilvl w:val="0"/>
          <w:numId w:val="2"/>
        </w:numPr>
        <w:spacing w:line="240" w:lineRule="auto"/>
        <w:ind w:left="180" w:right="-2250"/>
        <w:rPr>
          <w:rStyle w:val="Hyperlink"/>
        </w:rPr>
      </w:pPr>
      <w:hyperlink w:anchor="_TIM_Penyusun" w:history="1">
        <w:r w:rsidR="00C83966" w:rsidRPr="00C83966">
          <w:rPr>
            <w:rStyle w:val="Hyperlink"/>
          </w:rPr>
          <w:t>Tim Penyusun</w:t>
        </w:r>
      </w:hyperlink>
    </w:p>
    <w:p w14:paraId="4FA103F3" w14:textId="77777777" w:rsidR="0077537C" w:rsidRDefault="0077537C" w:rsidP="00C83966">
      <w:pPr>
        <w:pStyle w:val="ListBullet"/>
        <w:numPr>
          <w:ilvl w:val="0"/>
          <w:numId w:val="0"/>
        </w:numPr>
        <w:spacing w:line="240" w:lineRule="auto"/>
        <w:ind w:left="216" w:right="-2250"/>
        <w:rPr>
          <w:rStyle w:val="Hyperlink"/>
        </w:rPr>
      </w:pPr>
      <w:r>
        <w:rPr>
          <w:rStyle w:val="Hyperlink"/>
        </w:rPr>
        <w:br w:type="page"/>
      </w:r>
    </w:p>
    <w:p w14:paraId="6F216FDE" w14:textId="77777777" w:rsidR="0077537C" w:rsidRDefault="0077537C" w:rsidP="0077537C">
      <w:pPr>
        <w:pStyle w:val="Heading1"/>
        <w:rPr>
          <w:rStyle w:val="Hyperlink"/>
          <w:color w:val="FFFFFF" w:themeColor="background1"/>
          <w:u w:val="none"/>
        </w:rPr>
      </w:pPr>
      <w:r w:rsidRPr="0077537C">
        <w:rPr>
          <w:rStyle w:val="Hyperlink"/>
          <w:color w:val="FFFFFF" w:themeColor="background1"/>
          <w:u w:val="none"/>
        </w:rPr>
        <w:lastRenderedPageBreak/>
        <w:t>Daftar Gambar</w:t>
      </w:r>
    </w:p>
    <w:p w14:paraId="70CD9BBF" w14:textId="77777777" w:rsidR="0077537C" w:rsidRDefault="0077537C" w:rsidP="0077537C">
      <w:pPr>
        <w:rPr>
          <w:rStyle w:val="Hyperlink"/>
          <w:color w:val="auto"/>
          <w:u w:val="none"/>
        </w:rPr>
      </w:pPr>
    </w:p>
    <w:p w14:paraId="1ADCD138" w14:textId="6935E75D" w:rsidR="0077537C" w:rsidRDefault="0077537C">
      <w:pPr>
        <w:pStyle w:val="TableofFigures"/>
        <w:tabs>
          <w:tab w:val="right" w:leader="dot" w:pos="7370"/>
        </w:tabs>
        <w:rPr>
          <w:noProof/>
        </w:rPr>
      </w:pPr>
      <w:r>
        <w:rPr>
          <w:rStyle w:val="Hyperlink"/>
          <w:color w:val="auto"/>
          <w:u w:val="none"/>
        </w:rPr>
        <w:fldChar w:fldCharType="begin"/>
      </w:r>
      <w:r>
        <w:rPr>
          <w:rStyle w:val="Hyperlink"/>
          <w:color w:val="auto"/>
          <w:u w:val="none"/>
        </w:rPr>
        <w:instrText xml:space="preserve"> TOC \h \z \c "Gambar " </w:instrText>
      </w:r>
      <w:r>
        <w:rPr>
          <w:rStyle w:val="Hyperlink"/>
          <w:color w:val="auto"/>
          <w:u w:val="none"/>
        </w:rPr>
        <w:fldChar w:fldCharType="separate"/>
      </w:r>
      <w:r w:rsidR="002B61F5">
        <w:fldChar w:fldCharType="begin"/>
      </w:r>
      <w:r w:rsidR="002B61F5">
        <w:instrText xml:space="preserve"> HYPERLINK \l "_Toc41902543" </w:instrText>
      </w:r>
      <w:r w:rsidR="002B61F5">
        <w:fldChar w:fldCharType="separate"/>
      </w:r>
      <w:r w:rsidRPr="00D4268B">
        <w:rPr>
          <w:rStyle w:val="Hyperlink"/>
          <w:noProof/>
        </w:rPr>
        <w:t>Gambar  1. Rancangan Akses Sistem Basisdata</w:t>
      </w:r>
      <w:r>
        <w:rPr>
          <w:noProof/>
          <w:webHidden/>
        </w:rPr>
        <w:tab/>
      </w:r>
      <w:r>
        <w:rPr>
          <w:noProof/>
          <w:webHidden/>
        </w:rPr>
        <w:fldChar w:fldCharType="begin"/>
      </w:r>
      <w:r>
        <w:rPr>
          <w:noProof/>
          <w:webHidden/>
        </w:rPr>
        <w:instrText xml:space="preserve"> PAGEREF _Toc41902543 \h </w:instrText>
      </w:r>
      <w:r>
        <w:rPr>
          <w:noProof/>
          <w:webHidden/>
        </w:rPr>
      </w:r>
      <w:r>
        <w:rPr>
          <w:noProof/>
          <w:webHidden/>
        </w:rPr>
        <w:fldChar w:fldCharType="separate"/>
      </w:r>
      <w:ins w:id="0" w:author="WawanHN" w:date="2020-06-02T15:11:00Z">
        <w:r w:rsidR="00B53324">
          <w:rPr>
            <w:noProof/>
            <w:webHidden/>
          </w:rPr>
          <w:t>13</w:t>
        </w:r>
      </w:ins>
      <w:del w:id="1" w:author="WawanHN" w:date="2020-06-02T15:11:00Z">
        <w:r w:rsidR="00F578C1" w:rsidDel="00B53324">
          <w:rPr>
            <w:noProof/>
            <w:webHidden/>
          </w:rPr>
          <w:delText>12</w:delText>
        </w:r>
      </w:del>
      <w:r>
        <w:rPr>
          <w:noProof/>
          <w:webHidden/>
        </w:rPr>
        <w:fldChar w:fldCharType="end"/>
      </w:r>
      <w:r w:rsidR="002B61F5">
        <w:rPr>
          <w:noProof/>
        </w:rPr>
        <w:fldChar w:fldCharType="end"/>
      </w:r>
    </w:p>
    <w:p w14:paraId="24531B4D" w14:textId="072DE8C0" w:rsidR="0077537C" w:rsidRDefault="002B61F5">
      <w:pPr>
        <w:pStyle w:val="TableofFigures"/>
        <w:tabs>
          <w:tab w:val="right" w:leader="dot" w:pos="7370"/>
        </w:tabs>
        <w:rPr>
          <w:noProof/>
        </w:rPr>
      </w:pPr>
      <w:r>
        <w:fldChar w:fldCharType="begin"/>
      </w:r>
      <w:r>
        <w:instrText xml:space="preserve"> HYPERLINK \l "_Toc41902544" </w:instrText>
      </w:r>
      <w:r>
        <w:fldChar w:fldCharType="separate"/>
      </w:r>
      <w:r w:rsidR="0077537C" w:rsidRPr="00D4268B">
        <w:rPr>
          <w:rStyle w:val="Hyperlink"/>
          <w:noProof/>
        </w:rPr>
        <w:t>Gambar  2. Arsitektur Sistem</w:t>
      </w:r>
      <w:r w:rsidR="0077537C">
        <w:rPr>
          <w:noProof/>
          <w:webHidden/>
        </w:rPr>
        <w:tab/>
      </w:r>
      <w:r w:rsidR="0077537C">
        <w:rPr>
          <w:noProof/>
          <w:webHidden/>
        </w:rPr>
        <w:fldChar w:fldCharType="begin"/>
      </w:r>
      <w:r w:rsidR="0077537C">
        <w:rPr>
          <w:noProof/>
          <w:webHidden/>
        </w:rPr>
        <w:instrText xml:space="preserve"> PAGEREF _Toc41902544 \h </w:instrText>
      </w:r>
      <w:r w:rsidR="0077537C">
        <w:rPr>
          <w:noProof/>
          <w:webHidden/>
        </w:rPr>
      </w:r>
      <w:r w:rsidR="0077537C">
        <w:rPr>
          <w:noProof/>
          <w:webHidden/>
        </w:rPr>
        <w:fldChar w:fldCharType="separate"/>
      </w:r>
      <w:ins w:id="2" w:author="WawanHN" w:date="2020-06-02T15:11:00Z">
        <w:r w:rsidR="00B53324">
          <w:rPr>
            <w:noProof/>
            <w:webHidden/>
          </w:rPr>
          <w:t>13</w:t>
        </w:r>
      </w:ins>
      <w:del w:id="3" w:author="WawanHN" w:date="2020-06-02T15:11:00Z">
        <w:r w:rsidR="00F578C1" w:rsidDel="00B53324">
          <w:rPr>
            <w:noProof/>
            <w:webHidden/>
          </w:rPr>
          <w:delText>12</w:delText>
        </w:r>
      </w:del>
      <w:r w:rsidR="0077537C">
        <w:rPr>
          <w:noProof/>
          <w:webHidden/>
        </w:rPr>
        <w:fldChar w:fldCharType="end"/>
      </w:r>
      <w:r>
        <w:rPr>
          <w:noProof/>
        </w:rPr>
        <w:fldChar w:fldCharType="end"/>
      </w:r>
    </w:p>
    <w:p w14:paraId="234B172A" w14:textId="0746C427" w:rsidR="0077537C" w:rsidRDefault="002B61F5">
      <w:pPr>
        <w:pStyle w:val="TableofFigures"/>
        <w:tabs>
          <w:tab w:val="right" w:leader="dot" w:pos="7370"/>
        </w:tabs>
        <w:rPr>
          <w:noProof/>
        </w:rPr>
      </w:pPr>
      <w:r>
        <w:fldChar w:fldCharType="begin"/>
      </w:r>
      <w:r>
        <w:instrText xml:space="preserve"> HYPERLINK \l "_Toc41902545" </w:instrText>
      </w:r>
      <w:r>
        <w:fldChar w:fldCharType="separate"/>
      </w:r>
      <w:r w:rsidR="0077537C" w:rsidRPr="00D4268B">
        <w:rPr>
          <w:rStyle w:val="Hyperlink"/>
          <w:noProof/>
        </w:rPr>
        <w:t>Gambar  3. Database PostgreSQL</w:t>
      </w:r>
      <w:r w:rsidR="0077537C">
        <w:rPr>
          <w:noProof/>
          <w:webHidden/>
        </w:rPr>
        <w:tab/>
      </w:r>
      <w:r w:rsidR="0077537C">
        <w:rPr>
          <w:noProof/>
          <w:webHidden/>
        </w:rPr>
        <w:fldChar w:fldCharType="begin"/>
      </w:r>
      <w:r w:rsidR="0077537C">
        <w:rPr>
          <w:noProof/>
          <w:webHidden/>
        </w:rPr>
        <w:instrText xml:space="preserve"> PAGEREF _Toc41902545 \h </w:instrText>
      </w:r>
      <w:r w:rsidR="0077537C">
        <w:rPr>
          <w:noProof/>
          <w:webHidden/>
        </w:rPr>
      </w:r>
      <w:r w:rsidR="0077537C">
        <w:rPr>
          <w:noProof/>
          <w:webHidden/>
        </w:rPr>
        <w:fldChar w:fldCharType="separate"/>
      </w:r>
      <w:ins w:id="4" w:author="WawanHN" w:date="2020-06-02T15:11:00Z">
        <w:r w:rsidR="00B53324">
          <w:rPr>
            <w:noProof/>
            <w:webHidden/>
          </w:rPr>
          <w:t>14</w:t>
        </w:r>
      </w:ins>
      <w:del w:id="5" w:author="WawanHN" w:date="2020-06-02T15:11:00Z">
        <w:r w:rsidR="00F578C1" w:rsidDel="00B53324">
          <w:rPr>
            <w:noProof/>
            <w:webHidden/>
          </w:rPr>
          <w:delText>13</w:delText>
        </w:r>
      </w:del>
      <w:r w:rsidR="0077537C">
        <w:rPr>
          <w:noProof/>
          <w:webHidden/>
        </w:rPr>
        <w:fldChar w:fldCharType="end"/>
      </w:r>
      <w:r>
        <w:rPr>
          <w:noProof/>
        </w:rPr>
        <w:fldChar w:fldCharType="end"/>
      </w:r>
    </w:p>
    <w:p w14:paraId="12C476F5" w14:textId="40DFBAB3" w:rsidR="0077537C" w:rsidRDefault="002B61F5">
      <w:pPr>
        <w:pStyle w:val="TableofFigures"/>
        <w:tabs>
          <w:tab w:val="right" w:leader="dot" w:pos="7370"/>
        </w:tabs>
        <w:rPr>
          <w:noProof/>
        </w:rPr>
      </w:pPr>
      <w:r>
        <w:fldChar w:fldCharType="begin"/>
      </w:r>
      <w:r>
        <w:instrText xml:space="preserve"> HYPERLINK \l "_Toc41902546" </w:instrText>
      </w:r>
      <w:r>
        <w:fldChar w:fldCharType="separate"/>
      </w:r>
      <w:r w:rsidR="0077537C" w:rsidRPr="00D4268B">
        <w:rPr>
          <w:rStyle w:val="Hyperlink"/>
          <w:noProof/>
        </w:rPr>
        <w:t xml:space="preserve">Gambar  4. </w:t>
      </w:r>
      <w:r w:rsidR="0077537C" w:rsidRPr="00D4268B">
        <w:rPr>
          <w:rStyle w:val="Hyperlink"/>
          <w:noProof/>
          <w:shd w:val="clear" w:color="auto" w:fill="FFFFFF"/>
        </w:rPr>
        <w:t>Ekstensi Spasial PostGIS</w:t>
      </w:r>
      <w:r w:rsidR="0077537C">
        <w:rPr>
          <w:noProof/>
          <w:webHidden/>
        </w:rPr>
        <w:tab/>
      </w:r>
      <w:r w:rsidR="0077537C">
        <w:rPr>
          <w:noProof/>
          <w:webHidden/>
        </w:rPr>
        <w:fldChar w:fldCharType="begin"/>
      </w:r>
      <w:r w:rsidR="0077537C">
        <w:rPr>
          <w:noProof/>
          <w:webHidden/>
        </w:rPr>
        <w:instrText xml:space="preserve"> PAGEREF _Toc41902546 \h </w:instrText>
      </w:r>
      <w:r w:rsidR="0077537C">
        <w:rPr>
          <w:noProof/>
          <w:webHidden/>
        </w:rPr>
      </w:r>
      <w:r w:rsidR="0077537C">
        <w:rPr>
          <w:noProof/>
          <w:webHidden/>
        </w:rPr>
        <w:fldChar w:fldCharType="separate"/>
      </w:r>
      <w:ins w:id="6" w:author="WawanHN" w:date="2020-06-02T15:11:00Z">
        <w:r w:rsidR="00B53324">
          <w:rPr>
            <w:noProof/>
            <w:webHidden/>
          </w:rPr>
          <w:t>15</w:t>
        </w:r>
      </w:ins>
      <w:del w:id="7" w:author="WawanHN" w:date="2020-06-02T15:11:00Z">
        <w:r w:rsidR="00F578C1" w:rsidDel="00B53324">
          <w:rPr>
            <w:noProof/>
            <w:webHidden/>
          </w:rPr>
          <w:delText>14</w:delText>
        </w:r>
      </w:del>
      <w:r w:rsidR="0077537C">
        <w:rPr>
          <w:noProof/>
          <w:webHidden/>
        </w:rPr>
        <w:fldChar w:fldCharType="end"/>
      </w:r>
      <w:r>
        <w:rPr>
          <w:noProof/>
        </w:rPr>
        <w:fldChar w:fldCharType="end"/>
      </w:r>
    </w:p>
    <w:p w14:paraId="16146089" w14:textId="620A3726" w:rsidR="0077537C" w:rsidRDefault="002B61F5">
      <w:pPr>
        <w:pStyle w:val="TableofFigures"/>
        <w:tabs>
          <w:tab w:val="right" w:leader="dot" w:pos="7370"/>
        </w:tabs>
        <w:rPr>
          <w:noProof/>
        </w:rPr>
      </w:pPr>
      <w:r>
        <w:fldChar w:fldCharType="begin"/>
      </w:r>
      <w:r>
        <w:instrText xml:space="preserve"> HYPERLINK \l "_Toc41902547" </w:instrText>
      </w:r>
      <w:r>
        <w:fldChar w:fldCharType="separate"/>
      </w:r>
      <w:r w:rsidR="0077537C" w:rsidRPr="00D4268B">
        <w:rPr>
          <w:rStyle w:val="Hyperlink"/>
          <w:noProof/>
        </w:rPr>
        <w:t>Gambar  5. Tampilan QGIS [5]</w:t>
      </w:r>
      <w:r w:rsidR="0077537C">
        <w:rPr>
          <w:noProof/>
          <w:webHidden/>
        </w:rPr>
        <w:tab/>
      </w:r>
      <w:r w:rsidR="0077537C">
        <w:rPr>
          <w:noProof/>
          <w:webHidden/>
        </w:rPr>
        <w:fldChar w:fldCharType="begin"/>
      </w:r>
      <w:r w:rsidR="0077537C">
        <w:rPr>
          <w:noProof/>
          <w:webHidden/>
        </w:rPr>
        <w:instrText xml:space="preserve"> PAGEREF _Toc41902547 \h </w:instrText>
      </w:r>
      <w:r w:rsidR="0077537C">
        <w:rPr>
          <w:noProof/>
          <w:webHidden/>
        </w:rPr>
      </w:r>
      <w:r w:rsidR="0077537C">
        <w:rPr>
          <w:noProof/>
          <w:webHidden/>
        </w:rPr>
        <w:fldChar w:fldCharType="separate"/>
      </w:r>
      <w:ins w:id="8" w:author="WawanHN" w:date="2020-06-02T15:11:00Z">
        <w:r w:rsidR="00B53324">
          <w:rPr>
            <w:noProof/>
            <w:webHidden/>
          </w:rPr>
          <w:t>16</w:t>
        </w:r>
      </w:ins>
      <w:del w:id="9" w:author="WawanHN" w:date="2020-06-02T15:11:00Z">
        <w:r w:rsidR="00F578C1" w:rsidDel="00B53324">
          <w:rPr>
            <w:noProof/>
            <w:webHidden/>
          </w:rPr>
          <w:delText>15</w:delText>
        </w:r>
      </w:del>
      <w:r w:rsidR="0077537C">
        <w:rPr>
          <w:noProof/>
          <w:webHidden/>
        </w:rPr>
        <w:fldChar w:fldCharType="end"/>
      </w:r>
      <w:r>
        <w:rPr>
          <w:noProof/>
        </w:rPr>
        <w:fldChar w:fldCharType="end"/>
      </w:r>
    </w:p>
    <w:p w14:paraId="26C81ED8" w14:textId="3CF289A4" w:rsidR="0077537C" w:rsidRDefault="002B61F5">
      <w:pPr>
        <w:pStyle w:val="TableofFigures"/>
        <w:tabs>
          <w:tab w:val="right" w:leader="dot" w:pos="7370"/>
        </w:tabs>
        <w:rPr>
          <w:noProof/>
        </w:rPr>
      </w:pPr>
      <w:r>
        <w:fldChar w:fldCharType="begin"/>
      </w:r>
      <w:r>
        <w:instrText xml:space="preserve"> HYPERLINK \l "_Toc41902548" </w:instrText>
      </w:r>
      <w:r>
        <w:fldChar w:fldCharType="separate"/>
      </w:r>
      <w:r w:rsidR="0077537C" w:rsidRPr="00D4268B">
        <w:rPr>
          <w:rStyle w:val="Hyperlink"/>
          <w:noProof/>
        </w:rPr>
        <w:t>Gambar  6. Tampilan ArcGIS Desktop [6]</w:t>
      </w:r>
      <w:r w:rsidR="0077537C">
        <w:rPr>
          <w:noProof/>
          <w:webHidden/>
        </w:rPr>
        <w:tab/>
      </w:r>
      <w:r w:rsidR="0077537C">
        <w:rPr>
          <w:noProof/>
          <w:webHidden/>
        </w:rPr>
        <w:fldChar w:fldCharType="begin"/>
      </w:r>
      <w:r w:rsidR="0077537C">
        <w:rPr>
          <w:noProof/>
          <w:webHidden/>
        </w:rPr>
        <w:instrText xml:space="preserve"> PAGEREF _Toc41902548 \h </w:instrText>
      </w:r>
      <w:r w:rsidR="0077537C">
        <w:rPr>
          <w:noProof/>
          <w:webHidden/>
        </w:rPr>
      </w:r>
      <w:r w:rsidR="0077537C">
        <w:rPr>
          <w:noProof/>
          <w:webHidden/>
        </w:rPr>
        <w:fldChar w:fldCharType="separate"/>
      </w:r>
      <w:ins w:id="10" w:author="WawanHN" w:date="2020-06-02T15:11:00Z">
        <w:r w:rsidR="00B53324">
          <w:rPr>
            <w:noProof/>
            <w:webHidden/>
          </w:rPr>
          <w:t>16</w:t>
        </w:r>
      </w:ins>
      <w:del w:id="11" w:author="WawanHN" w:date="2020-06-02T15:11:00Z">
        <w:r w:rsidR="00F578C1" w:rsidDel="00B53324">
          <w:rPr>
            <w:noProof/>
            <w:webHidden/>
          </w:rPr>
          <w:delText>15</w:delText>
        </w:r>
      </w:del>
      <w:r w:rsidR="0077537C">
        <w:rPr>
          <w:noProof/>
          <w:webHidden/>
        </w:rPr>
        <w:fldChar w:fldCharType="end"/>
      </w:r>
      <w:r>
        <w:rPr>
          <w:noProof/>
        </w:rPr>
        <w:fldChar w:fldCharType="end"/>
      </w:r>
    </w:p>
    <w:p w14:paraId="66540B59" w14:textId="3F973471" w:rsidR="0077537C" w:rsidRDefault="002B61F5">
      <w:pPr>
        <w:pStyle w:val="TableofFigures"/>
        <w:tabs>
          <w:tab w:val="right" w:leader="dot" w:pos="7370"/>
        </w:tabs>
        <w:rPr>
          <w:noProof/>
        </w:rPr>
      </w:pPr>
      <w:r>
        <w:fldChar w:fldCharType="begin"/>
      </w:r>
      <w:r>
        <w:instrText xml:space="preserve"> HYPERLINK \l "_Toc41902</w:instrText>
      </w:r>
      <w:r>
        <w:instrText xml:space="preserve">549" </w:instrText>
      </w:r>
      <w:r>
        <w:fldChar w:fldCharType="separate"/>
      </w:r>
      <w:r w:rsidR="0077537C" w:rsidRPr="00D4268B">
        <w:rPr>
          <w:rStyle w:val="Hyperlink"/>
          <w:noProof/>
        </w:rPr>
        <w:t>Gambar  7. Tampilan ArcGIS Pro</w:t>
      </w:r>
      <w:r w:rsidR="0077537C">
        <w:rPr>
          <w:noProof/>
          <w:webHidden/>
        </w:rPr>
        <w:tab/>
      </w:r>
      <w:r w:rsidR="0077537C">
        <w:rPr>
          <w:noProof/>
          <w:webHidden/>
        </w:rPr>
        <w:fldChar w:fldCharType="begin"/>
      </w:r>
      <w:r w:rsidR="0077537C">
        <w:rPr>
          <w:noProof/>
          <w:webHidden/>
        </w:rPr>
        <w:instrText xml:space="preserve"> PAGEREF _Toc41902549 \h </w:instrText>
      </w:r>
      <w:r w:rsidR="0077537C">
        <w:rPr>
          <w:noProof/>
          <w:webHidden/>
        </w:rPr>
      </w:r>
      <w:r w:rsidR="0077537C">
        <w:rPr>
          <w:noProof/>
          <w:webHidden/>
        </w:rPr>
        <w:fldChar w:fldCharType="separate"/>
      </w:r>
      <w:ins w:id="12" w:author="WawanHN" w:date="2020-06-02T15:11:00Z">
        <w:r w:rsidR="00B53324">
          <w:rPr>
            <w:noProof/>
            <w:webHidden/>
          </w:rPr>
          <w:t>17</w:t>
        </w:r>
      </w:ins>
      <w:del w:id="13" w:author="WawanHN" w:date="2020-06-02T15:11:00Z">
        <w:r w:rsidR="00F578C1" w:rsidDel="00B53324">
          <w:rPr>
            <w:noProof/>
            <w:webHidden/>
          </w:rPr>
          <w:delText>16</w:delText>
        </w:r>
      </w:del>
      <w:r w:rsidR="0077537C">
        <w:rPr>
          <w:noProof/>
          <w:webHidden/>
        </w:rPr>
        <w:fldChar w:fldCharType="end"/>
      </w:r>
      <w:r>
        <w:rPr>
          <w:noProof/>
        </w:rPr>
        <w:fldChar w:fldCharType="end"/>
      </w:r>
    </w:p>
    <w:p w14:paraId="41444F17" w14:textId="26C3A10E" w:rsidR="0077537C" w:rsidRDefault="002B61F5">
      <w:pPr>
        <w:pStyle w:val="TableofFigures"/>
        <w:tabs>
          <w:tab w:val="right" w:leader="dot" w:pos="7370"/>
        </w:tabs>
        <w:rPr>
          <w:noProof/>
        </w:rPr>
      </w:pPr>
      <w:r>
        <w:fldChar w:fldCharType="begin"/>
      </w:r>
      <w:r>
        <w:instrText xml:space="preserve"> HYPERLINK \l "_Toc41902550" </w:instrText>
      </w:r>
      <w:r>
        <w:fldChar w:fldCharType="separate"/>
      </w:r>
      <w:r w:rsidR="0077537C" w:rsidRPr="00D4268B">
        <w:rPr>
          <w:rStyle w:val="Hyperlink"/>
          <w:noProof/>
        </w:rPr>
        <w:t>Gambar  8. Tampilan PgAdmin</w:t>
      </w:r>
      <w:r w:rsidR="0077537C">
        <w:rPr>
          <w:noProof/>
          <w:webHidden/>
        </w:rPr>
        <w:tab/>
      </w:r>
      <w:r w:rsidR="0077537C">
        <w:rPr>
          <w:noProof/>
          <w:webHidden/>
        </w:rPr>
        <w:fldChar w:fldCharType="begin"/>
      </w:r>
      <w:r w:rsidR="0077537C">
        <w:rPr>
          <w:noProof/>
          <w:webHidden/>
        </w:rPr>
        <w:instrText xml:space="preserve"> PAGEREF _Toc41902550 \h </w:instrText>
      </w:r>
      <w:r w:rsidR="0077537C">
        <w:rPr>
          <w:noProof/>
          <w:webHidden/>
        </w:rPr>
      </w:r>
      <w:r w:rsidR="0077537C">
        <w:rPr>
          <w:noProof/>
          <w:webHidden/>
        </w:rPr>
        <w:fldChar w:fldCharType="separate"/>
      </w:r>
      <w:ins w:id="14" w:author="WawanHN" w:date="2020-06-02T15:11:00Z">
        <w:r w:rsidR="00B53324">
          <w:rPr>
            <w:noProof/>
            <w:webHidden/>
          </w:rPr>
          <w:t>17</w:t>
        </w:r>
      </w:ins>
      <w:del w:id="15" w:author="WawanHN" w:date="2020-06-02T15:11:00Z">
        <w:r w:rsidR="00F578C1" w:rsidDel="00B53324">
          <w:rPr>
            <w:noProof/>
            <w:webHidden/>
          </w:rPr>
          <w:delText>16</w:delText>
        </w:r>
      </w:del>
      <w:r w:rsidR="0077537C">
        <w:rPr>
          <w:noProof/>
          <w:webHidden/>
        </w:rPr>
        <w:fldChar w:fldCharType="end"/>
      </w:r>
      <w:r>
        <w:rPr>
          <w:noProof/>
        </w:rPr>
        <w:fldChar w:fldCharType="end"/>
      </w:r>
    </w:p>
    <w:p w14:paraId="749B058F" w14:textId="3A064CEF" w:rsidR="0077537C" w:rsidRDefault="002B61F5">
      <w:pPr>
        <w:pStyle w:val="TableofFigures"/>
        <w:tabs>
          <w:tab w:val="right" w:leader="dot" w:pos="7370"/>
        </w:tabs>
        <w:rPr>
          <w:noProof/>
        </w:rPr>
      </w:pPr>
      <w:r>
        <w:fldChar w:fldCharType="begin"/>
      </w:r>
      <w:r>
        <w:instrText xml:space="preserve"> HYPERLINK \l "_Toc41902551" </w:instrText>
      </w:r>
      <w:r>
        <w:fldChar w:fldCharType="separate"/>
      </w:r>
      <w:r w:rsidR="0077537C" w:rsidRPr="00D4268B">
        <w:rPr>
          <w:rStyle w:val="Hyperlink"/>
          <w:noProof/>
        </w:rPr>
        <w:t>Gambar  9. Tampilan PostgreSQL Maestro [7]</w:t>
      </w:r>
      <w:r w:rsidR="0077537C">
        <w:rPr>
          <w:noProof/>
          <w:webHidden/>
        </w:rPr>
        <w:tab/>
      </w:r>
      <w:r w:rsidR="0077537C">
        <w:rPr>
          <w:noProof/>
          <w:webHidden/>
        </w:rPr>
        <w:fldChar w:fldCharType="begin"/>
      </w:r>
      <w:r w:rsidR="0077537C">
        <w:rPr>
          <w:noProof/>
          <w:webHidden/>
        </w:rPr>
        <w:instrText xml:space="preserve"> PAGEREF _Toc41902551 \h </w:instrText>
      </w:r>
      <w:r w:rsidR="0077537C">
        <w:rPr>
          <w:noProof/>
          <w:webHidden/>
        </w:rPr>
      </w:r>
      <w:r w:rsidR="0077537C">
        <w:rPr>
          <w:noProof/>
          <w:webHidden/>
        </w:rPr>
        <w:fldChar w:fldCharType="separate"/>
      </w:r>
      <w:ins w:id="16" w:author="WawanHN" w:date="2020-06-02T15:11:00Z">
        <w:r w:rsidR="00B53324">
          <w:rPr>
            <w:noProof/>
            <w:webHidden/>
          </w:rPr>
          <w:t>18</w:t>
        </w:r>
      </w:ins>
      <w:del w:id="17" w:author="WawanHN" w:date="2020-06-02T15:11:00Z">
        <w:r w:rsidR="00F578C1" w:rsidDel="00B53324">
          <w:rPr>
            <w:noProof/>
            <w:webHidden/>
          </w:rPr>
          <w:delText>17</w:delText>
        </w:r>
      </w:del>
      <w:r w:rsidR="0077537C">
        <w:rPr>
          <w:noProof/>
          <w:webHidden/>
        </w:rPr>
        <w:fldChar w:fldCharType="end"/>
      </w:r>
      <w:r>
        <w:rPr>
          <w:noProof/>
        </w:rPr>
        <w:fldChar w:fldCharType="end"/>
      </w:r>
    </w:p>
    <w:p w14:paraId="7A3147D7" w14:textId="1EC2452B" w:rsidR="0077537C" w:rsidRDefault="002B61F5">
      <w:pPr>
        <w:pStyle w:val="TableofFigures"/>
        <w:tabs>
          <w:tab w:val="right" w:leader="dot" w:pos="7370"/>
        </w:tabs>
        <w:rPr>
          <w:noProof/>
        </w:rPr>
      </w:pPr>
      <w:r>
        <w:fldChar w:fldCharType="begin"/>
      </w:r>
      <w:r>
        <w:instrText xml:space="preserve"> HYPERLINK \l "_Toc41902552" </w:instrText>
      </w:r>
      <w:r>
        <w:fldChar w:fldCharType="separate"/>
      </w:r>
      <w:r w:rsidR="0077537C" w:rsidRPr="00D4268B">
        <w:rPr>
          <w:rStyle w:val="Hyperlink"/>
          <w:noProof/>
        </w:rPr>
        <w:t>Gambar  10. Tampilan WebGIS [8]</w:t>
      </w:r>
      <w:r w:rsidR="0077537C">
        <w:rPr>
          <w:noProof/>
          <w:webHidden/>
        </w:rPr>
        <w:tab/>
      </w:r>
      <w:r w:rsidR="0077537C">
        <w:rPr>
          <w:noProof/>
          <w:webHidden/>
        </w:rPr>
        <w:fldChar w:fldCharType="begin"/>
      </w:r>
      <w:r w:rsidR="0077537C">
        <w:rPr>
          <w:noProof/>
          <w:webHidden/>
        </w:rPr>
        <w:instrText xml:space="preserve"> PAGEREF _Toc41902552 \h </w:instrText>
      </w:r>
      <w:r w:rsidR="0077537C">
        <w:rPr>
          <w:noProof/>
          <w:webHidden/>
        </w:rPr>
      </w:r>
      <w:r w:rsidR="0077537C">
        <w:rPr>
          <w:noProof/>
          <w:webHidden/>
        </w:rPr>
        <w:fldChar w:fldCharType="separate"/>
      </w:r>
      <w:ins w:id="18" w:author="WawanHN" w:date="2020-06-02T15:11:00Z">
        <w:r w:rsidR="00B53324">
          <w:rPr>
            <w:noProof/>
            <w:webHidden/>
          </w:rPr>
          <w:t>18</w:t>
        </w:r>
      </w:ins>
      <w:del w:id="19" w:author="WawanHN" w:date="2020-06-02T15:11:00Z">
        <w:r w:rsidR="00F578C1" w:rsidDel="00B53324">
          <w:rPr>
            <w:noProof/>
            <w:webHidden/>
          </w:rPr>
          <w:delText>17</w:delText>
        </w:r>
      </w:del>
      <w:r w:rsidR="0077537C">
        <w:rPr>
          <w:noProof/>
          <w:webHidden/>
        </w:rPr>
        <w:fldChar w:fldCharType="end"/>
      </w:r>
      <w:r>
        <w:rPr>
          <w:noProof/>
        </w:rPr>
        <w:fldChar w:fldCharType="end"/>
      </w:r>
    </w:p>
    <w:p w14:paraId="4F9DFDEA" w14:textId="77777777" w:rsidR="00F71392" w:rsidRDefault="0077537C" w:rsidP="0077537C">
      <w:pPr>
        <w:jc w:val="both"/>
        <w:rPr>
          <w:rStyle w:val="Hyperlink"/>
          <w:color w:val="FFFFFF" w:themeColor="background1"/>
          <w:u w:val="none"/>
        </w:rPr>
      </w:pPr>
      <w:r>
        <w:rPr>
          <w:rStyle w:val="Hyperlink"/>
          <w:color w:val="auto"/>
          <w:u w:val="none"/>
        </w:rPr>
        <w:fldChar w:fldCharType="end"/>
      </w:r>
      <w:r w:rsidR="00F71392" w:rsidRPr="0077537C">
        <w:rPr>
          <w:rStyle w:val="Hyperlink"/>
          <w:color w:val="auto"/>
          <w:u w:val="none"/>
        </w:rPr>
        <w:br w:type="page"/>
      </w:r>
    </w:p>
    <w:p w14:paraId="7B22C8C1" w14:textId="77777777" w:rsidR="002D6D73" w:rsidRDefault="00E0621A" w:rsidP="001363BA">
      <w:pPr>
        <w:pStyle w:val="Heading1"/>
        <w:spacing w:line="360" w:lineRule="auto"/>
      </w:pPr>
      <w:bookmarkStart w:id="20" w:name="_Pendahuluan"/>
      <w:bookmarkEnd w:id="20"/>
      <w:r>
        <w:lastRenderedPageBreak/>
        <w:t>Pendahuluan</w:t>
      </w:r>
    </w:p>
    <w:p w14:paraId="007C90A6" w14:textId="77777777" w:rsidR="002D6D73" w:rsidRDefault="005830D4" w:rsidP="001363BA">
      <w:pPr>
        <w:spacing w:line="360" w:lineRule="auto"/>
        <w:ind w:right="-2250"/>
        <w:jc w:val="both"/>
      </w:pPr>
      <w:r>
        <w:t xml:space="preserve">Di era teknologi informasi saat ini, kebutuhan </w:t>
      </w:r>
      <w:r w:rsidR="00403B5F">
        <w:t>terhadap</w:t>
      </w:r>
      <w:r>
        <w:t xml:space="preserve"> suatu sistem yang menyediakan data dan informasi yang cepat dan akurat menjadi suatu keniscayaan. Saat ini dan di masa yang akan datang, kebutuhan akan data yang dapat diakses secara cepat dimanapun dan kapanpun, akurat dan terintegrasi, responsip dalam beradaptasi dengan perubahan serta dapat berbagi/diakses oleh setiap </w:t>
      </w:r>
      <w:r w:rsidR="00AF00AE">
        <w:t>instansi/dinas</w:t>
      </w:r>
      <w:r>
        <w:t xml:space="preserve"> </w:t>
      </w:r>
      <w:r w:rsidR="00403B5F">
        <w:t xml:space="preserve">semakin </w:t>
      </w:r>
      <w:r w:rsidR="00DE05B3">
        <w:t>diras</w:t>
      </w:r>
      <w:r w:rsidR="00403B5F">
        <w:t>a</w:t>
      </w:r>
      <w:r w:rsidR="00DE05B3">
        <w:t>k</w:t>
      </w:r>
      <w:r w:rsidR="00403B5F">
        <w:t>an di Kabupaten OKU Selatan.</w:t>
      </w:r>
      <w:r w:rsidR="00DE05B3">
        <w:t xml:space="preserve"> </w:t>
      </w:r>
      <w:r w:rsidR="0086649C">
        <w:t xml:space="preserve">Kebutuhan terhadap data tersebut diimplementasiakn dalam sebuah sistem informasi. </w:t>
      </w:r>
      <w:r w:rsidR="00D5192C">
        <w:t>Sistem informasi yang baik adalah sistem informasi yang dapat menghasilkan data dan informasi</w:t>
      </w:r>
      <w:r w:rsidR="0086649C">
        <w:t xml:space="preserve"> </w:t>
      </w:r>
      <w:r w:rsidR="00D5192C">
        <w:t>yang berkualitas</w:t>
      </w:r>
      <w:r w:rsidR="00403B5F">
        <w:t xml:space="preserve"> </w:t>
      </w:r>
      <w:r w:rsidR="00C3457D">
        <w:t xml:space="preserve">yang mendukung </w:t>
      </w:r>
      <w:r w:rsidR="00AF00AE">
        <w:t>sistem pengambilan keputusan</w:t>
      </w:r>
      <w:r w:rsidR="00C3457D">
        <w:t>.</w:t>
      </w:r>
    </w:p>
    <w:p w14:paraId="45C5DF96" w14:textId="77777777" w:rsidR="00C3457D" w:rsidRDefault="00C3457D" w:rsidP="001363BA">
      <w:pPr>
        <w:spacing w:line="360" w:lineRule="auto"/>
        <w:ind w:right="-2250"/>
        <w:jc w:val="both"/>
      </w:pPr>
      <w:r>
        <w:t xml:space="preserve">Untuk menghasilkan data dan informasi yang berkualitas membutuhkan perencanaan yang sangat matang. </w:t>
      </w:r>
      <w:r w:rsidR="00AF00AE" w:rsidRPr="00CF3BAB">
        <w:rPr>
          <w:i/>
        </w:rPr>
        <w:t>Enterprise Architecture Planning</w:t>
      </w:r>
      <w:r w:rsidR="00AF00AE">
        <w:rPr>
          <w:i/>
        </w:rPr>
        <w:t xml:space="preserve">  (</w:t>
      </w:r>
      <w:r w:rsidR="00AF00AE">
        <w:t>EAP)</w:t>
      </w:r>
      <w:r>
        <w:t xml:space="preserve"> merupakan salah satu pendekatan yang </w:t>
      </w:r>
      <w:r w:rsidR="00AF00AE">
        <w:t xml:space="preserve">dapat </w:t>
      </w:r>
      <w:r>
        <w:t>digunakan dalam perencanaan sistem informasi untuk menghasilkan data dan informasi yang berkualitas.</w:t>
      </w:r>
    </w:p>
    <w:p w14:paraId="531F4892" w14:textId="77777777" w:rsidR="007927E6" w:rsidRDefault="00CF3BAB" w:rsidP="001363BA">
      <w:pPr>
        <w:spacing w:line="360" w:lineRule="auto"/>
        <w:ind w:right="-2250"/>
        <w:jc w:val="both"/>
      </w:pPr>
      <w:r w:rsidRPr="00CF3BAB">
        <w:rPr>
          <w:i/>
        </w:rPr>
        <w:t>Enterprise Architecture Planning</w:t>
      </w:r>
      <w:r w:rsidR="00D66BE5">
        <w:rPr>
          <w:i/>
        </w:rPr>
        <w:t xml:space="preserve"> (EAP)</w:t>
      </w:r>
      <w:r>
        <w:t xml:space="preserve"> merupakan proses untuk mendefinisikan </w:t>
      </w:r>
      <w:r w:rsidRPr="00FA3C8E">
        <w:rPr>
          <w:b/>
        </w:rPr>
        <w:t>arsitektur</w:t>
      </w:r>
      <w:r>
        <w:t xml:space="preserve"> sehingga informasi dapat dioptimalkan dalam mendukung proses bisnis </w:t>
      </w:r>
      <w:r w:rsidR="00636110">
        <w:t>serta</w:t>
      </w:r>
      <w:r>
        <w:t xml:space="preserve"> </w:t>
      </w:r>
      <w:r w:rsidRPr="00FA3C8E">
        <w:rPr>
          <w:b/>
        </w:rPr>
        <w:t>perencanaan</w:t>
      </w:r>
      <w:r>
        <w:t xml:space="preserve"> untuk implemetasi arsitektur tersebut</w:t>
      </w:r>
      <w:sdt>
        <w:sdtPr>
          <w:id w:val="-126474738"/>
          <w:citation/>
        </w:sdtPr>
        <w:sdtEndPr/>
        <w:sdtContent>
          <w:r w:rsidR="00877B43">
            <w:fldChar w:fldCharType="begin"/>
          </w:r>
          <w:r w:rsidR="00877B43">
            <w:instrText xml:space="preserve"> CITATION Ste92 \l 1033 </w:instrText>
          </w:r>
          <w:r w:rsidR="00877B43">
            <w:fldChar w:fldCharType="separate"/>
          </w:r>
          <w:r w:rsidR="0077537C">
            <w:rPr>
              <w:noProof/>
            </w:rPr>
            <w:t xml:space="preserve"> </w:t>
          </w:r>
          <w:r w:rsidR="0077537C" w:rsidRPr="0077537C">
            <w:rPr>
              <w:noProof/>
            </w:rPr>
            <w:t>[1]</w:t>
          </w:r>
          <w:r w:rsidR="00877B43">
            <w:fldChar w:fldCharType="end"/>
          </w:r>
        </w:sdtContent>
      </w:sdt>
      <w:r>
        <w:t>.</w:t>
      </w:r>
      <w:r w:rsidR="00D66BE5">
        <w:t xml:space="preserve"> </w:t>
      </w:r>
      <w:r w:rsidR="0076691F">
        <w:t>Komponen utama dari EAP</w:t>
      </w:r>
      <w:r w:rsidR="00FA3C8E">
        <w:t xml:space="preserve"> ya</w:t>
      </w:r>
      <w:r w:rsidR="0076691F">
        <w:t>i</w:t>
      </w:r>
      <w:r w:rsidR="00FA3C8E">
        <w:t xml:space="preserve">tu arsitektur dan perencanaan. </w:t>
      </w:r>
      <w:r w:rsidR="0076691F">
        <w:t xml:space="preserve">Arsitektur dalam konteks ini dalam bentuk </w:t>
      </w:r>
      <w:r w:rsidR="0076691F" w:rsidRPr="0076691F">
        <w:rPr>
          <w:i/>
        </w:rPr>
        <w:t>blueprints</w:t>
      </w:r>
      <w:r w:rsidR="0076691F">
        <w:t xml:space="preserve">, desain ataupun model </w:t>
      </w:r>
      <w:r w:rsidR="00D66BE5">
        <w:t xml:space="preserve">Arsitektur dalam </w:t>
      </w:r>
      <w:r w:rsidR="00D66BE5" w:rsidRPr="0076691F">
        <w:rPr>
          <w:i/>
        </w:rPr>
        <w:t>EAP</w:t>
      </w:r>
      <w:r w:rsidR="00D66BE5">
        <w:t xml:space="preserve"> terbagi menjadi tiga bagian yaitu: arsitektur data, aplikasi dan teknologi.</w:t>
      </w:r>
      <w:r w:rsidR="0076691F">
        <w:t xml:space="preserve"> Serta dalam arsitektur juga mendefinisikan perencanaan, sehingga EAP tersebut dapat diimplementasikan dalam sebuah organisasi dengan baik.</w:t>
      </w:r>
    </w:p>
    <w:p w14:paraId="722FEE7D" w14:textId="77777777" w:rsidR="00CF3BAB" w:rsidRDefault="007927E6" w:rsidP="001363BA">
      <w:pPr>
        <w:spacing w:line="360" w:lineRule="auto"/>
        <w:ind w:right="-2250"/>
        <w:jc w:val="both"/>
      </w:pPr>
      <w:r>
        <w:t xml:space="preserve">Arsitektur data mendefinisikan dan mengidentifikasi data yang terkait dengan model sistem basis data yang akan dibangun. Arsitektur data menjadi dasar perancangan </w:t>
      </w:r>
      <w:r w:rsidR="00AF00AE">
        <w:t>logis</w:t>
      </w:r>
      <w:r>
        <w:t xml:space="preserve">, </w:t>
      </w:r>
      <w:r w:rsidR="00AF00AE">
        <w:t>fisik</w:t>
      </w:r>
      <w:r w:rsidRPr="001B3718">
        <w:rPr>
          <w:i/>
        </w:rPr>
        <w:t xml:space="preserve"> </w:t>
      </w:r>
      <w:r>
        <w:t xml:space="preserve">dan implementasi sistem basisdata spasial. Arsitektur aplikasi mendefiniskan aplikasi-aplikasi yang dibutuhkan dalam manajamen </w:t>
      </w:r>
      <w:r w:rsidR="00903AB3">
        <w:t>serta</w:t>
      </w:r>
      <w:r>
        <w:t xml:space="preserve"> analisis data </w:t>
      </w:r>
      <w:r w:rsidR="00903AB3">
        <w:t>untuk</w:t>
      </w:r>
      <w:r>
        <w:t xml:space="preserve"> mendukung kebutuhan informasi bagi suatu organisasi. Arsitektur teknologi </w:t>
      </w:r>
      <w:r w:rsidRPr="00DF464E">
        <w:t xml:space="preserve">membahas hal yang terkait </w:t>
      </w:r>
      <w:r>
        <w:t>dengan perencanaan, perancangan dan implementasi sistem basis</w:t>
      </w:r>
      <w:r w:rsidRPr="00DF464E">
        <w:t>data</w:t>
      </w:r>
      <w:r>
        <w:t xml:space="preserve"> spasial.</w:t>
      </w:r>
    </w:p>
    <w:p w14:paraId="33DD2F5E" w14:textId="77777777" w:rsidR="00856E48" w:rsidRDefault="00F72066" w:rsidP="001363BA">
      <w:pPr>
        <w:spacing w:line="360" w:lineRule="auto"/>
        <w:ind w:right="-2250"/>
        <w:jc w:val="both"/>
      </w:pPr>
      <w:r>
        <w:t xml:space="preserve">Secara umum, </w:t>
      </w:r>
      <w:r w:rsidR="00856E48">
        <w:t>sebuah sistem informasi</w:t>
      </w:r>
      <w:r w:rsidR="00E51793">
        <w:t xml:space="preserve"> dalam hal ini perangcangan sistem basisdata</w:t>
      </w:r>
      <w:r w:rsidR="00856E48">
        <w:t xml:space="preserve"> harus bisa menjawab tantangan akan kebutuhan data, yaitu:</w:t>
      </w:r>
    </w:p>
    <w:p w14:paraId="476EE9A9" w14:textId="77777777" w:rsidR="00A065ED" w:rsidRDefault="007A28D4" w:rsidP="001363BA">
      <w:pPr>
        <w:pStyle w:val="ListParagraph"/>
        <w:numPr>
          <w:ilvl w:val="0"/>
          <w:numId w:val="20"/>
        </w:numPr>
        <w:spacing w:line="360" w:lineRule="auto"/>
        <w:ind w:left="450" w:right="-2250"/>
        <w:jc w:val="both"/>
      </w:pPr>
      <w:r>
        <w:lastRenderedPageBreak/>
        <w:t>F</w:t>
      </w:r>
      <w:r w:rsidR="00856E48">
        <w:t xml:space="preserve">ormat data </w:t>
      </w:r>
      <w:r>
        <w:t>standar, s</w:t>
      </w:r>
      <w:r w:rsidR="00856E48">
        <w:t xml:space="preserve">ebuah sistem informasi harus bisa menyediakan data dalam format yang standar yang bisa digunakan dalam berbagai jenis </w:t>
      </w:r>
      <w:r w:rsidR="00856E48" w:rsidRPr="00856E48">
        <w:rPr>
          <w:i/>
        </w:rPr>
        <w:t>flatform</w:t>
      </w:r>
      <w:r w:rsidR="00856E48">
        <w:t>/aplikasi yang berbeda-beda. Sebagai contoh format data spasial yang standar dan dapat digunakan oleh berbagai aplikasi SIG yang ada adalah shapefile/shp (format data SIG dari ESRI/ArcGIS). Dan jika data spasial disimpan dalam sistem basisdata, maka data spasial tersebut harus tetap bisa diakses/diolah oleh berbagai aplikasi SIG tersebut.</w:t>
      </w:r>
    </w:p>
    <w:p w14:paraId="0506E14C" w14:textId="77777777" w:rsidR="00456F56" w:rsidRDefault="007A28D4" w:rsidP="001363BA">
      <w:pPr>
        <w:pStyle w:val="ListParagraph"/>
        <w:numPr>
          <w:ilvl w:val="0"/>
          <w:numId w:val="20"/>
        </w:numPr>
        <w:spacing w:line="360" w:lineRule="auto"/>
        <w:ind w:left="450" w:right="-2250"/>
        <w:jc w:val="both"/>
      </w:pPr>
      <w:r>
        <w:t xml:space="preserve">Akses terhadap data dapat diakses darimana saja dan kapan saja. </w:t>
      </w:r>
      <w:r w:rsidR="00456F56">
        <w:t>Dengan menggunakan sistem basisdata, maka data dapat diakses oleh siapapun yang diberi hak akses dari mana saja dan kapan saja selama terhubung dengan jaringan.</w:t>
      </w:r>
    </w:p>
    <w:p w14:paraId="73FDDF79" w14:textId="77777777" w:rsidR="00F30D2C" w:rsidRDefault="00456F56" w:rsidP="001363BA">
      <w:pPr>
        <w:pStyle w:val="ListParagraph"/>
        <w:numPr>
          <w:ilvl w:val="0"/>
          <w:numId w:val="20"/>
        </w:numPr>
        <w:spacing w:line="360" w:lineRule="auto"/>
        <w:ind w:left="450" w:right="-2250"/>
        <w:jc w:val="both"/>
      </w:pPr>
      <w:r>
        <w:t xml:space="preserve">Kemampuan untuk beradaptasi dengan kebutuhan sistem bisnis. Sebuah sistem informasi yang baik harus mempunyai tingkat adapatasi yang tinggi dengan lingkungan. </w:t>
      </w:r>
      <w:r w:rsidR="00F30D2C">
        <w:t>Hal ini dikarenakan dalam era teknologi informasi dan era revolusi industri 4.0, teknologi dengan cepat dapat berubah setiap saat. Dengan demikian perencanaan sistem yang adapatif menjadi salah satu faktor utama dalam keberhasilan implementasi suatu sistem.</w:t>
      </w:r>
    </w:p>
    <w:p w14:paraId="6D730E01" w14:textId="77777777" w:rsidR="00291635" w:rsidRDefault="00A85C5E" w:rsidP="001363BA">
      <w:pPr>
        <w:pStyle w:val="ListParagraph"/>
        <w:spacing w:line="360" w:lineRule="auto"/>
        <w:ind w:left="450" w:right="-2250"/>
        <w:jc w:val="both"/>
      </w:pPr>
      <w:r>
        <w:t xml:space="preserve">Terkait dengan </w:t>
      </w:r>
      <w:r w:rsidR="00650E5F">
        <w:t>kondisi terkini di Indonesia, saat ini sedang terjadi</w:t>
      </w:r>
      <w:r>
        <w:t xml:space="preserve"> pandemi Covid-19</w:t>
      </w:r>
      <w:r w:rsidR="00650E5F">
        <w:t>, terdapat perubahan aktivitas pekerjaan salah satunya adalah Work From Home (WFH).</w:t>
      </w:r>
      <w:r w:rsidR="000934A3">
        <w:t xml:space="preserve"> Segala aktivitas pekerjaan dijalankan secara remote dari rumah menggunakan jaringan internet</w:t>
      </w:r>
      <w:r w:rsidR="006E0F40">
        <w:t xml:space="preserve"> tanpa harus berangkat ke kantor. </w:t>
      </w:r>
      <w:r w:rsidR="00063C0C">
        <w:t>Hal ini secara tidak langsung</w:t>
      </w:r>
      <w:r w:rsidR="000934A3">
        <w:t xml:space="preserve"> </w:t>
      </w:r>
      <w:r w:rsidR="00063C0C">
        <w:t xml:space="preserve">merubah pola aktivitas pekerjaan untuk bersifat </w:t>
      </w:r>
      <w:r w:rsidR="00063C0C" w:rsidRPr="00063C0C">
        <w:rPr>
          <w:i/>
        </w:rPr>
        <w:t>mobile</w:t>
      </w:r>
      <w:r w:rsidR="00063C0C">
        <w:t xml:space="preserve"> tanpa harus bertemu fisik dan berada pada lokasi yang sama. </w:t>
      </w:r>
    </w:p>
    <w:p w14:paraId="71ED2FAD" w14:textId="77777777" w:rsidR="00F30D2C" w:rsidRPr="00063C0C" w:rsidRDefault="00291635" w:rsidP="001363BA">
      <w:pPr>
        <w:pStyle w:val="ListParagraph"/>
        <w:spacing w:line="360" w:lineRule="auto"/>
        <w:ind w:left="450" w:right="-2250"/>
        <w:jc w:val="both"/>
      </w:pPr>
      <w:r>
        <w:t>Jika dalam organisasi kita sudah terdapat sistem informasi atau sistem  basisdata spasial yang baik. Maka aktivitas WFH menjadi tidak bermasalah karena pekerjaan tidak terdampak karena darimana pun dan kapanpun bisa mengakses dan analisis data dari sistem dengan menggunakan perangkat komputer maupun smartphone yang terhubung jaringan internet.</w:t>
      </w:r>
    </w:p>
    <w:p w14:paraId="334AEEAB" w14:textId="77777777" w:rsidR="00E51793" w:rsidRDefault="00E51793" w:rsidP="001363BA">
      <w:pPr>
        <w:pStyle w:val="ListParagraph"/>
        <w:numPr>
          <w:ilvl w:val="0"/>
          <w:numId w:val="20"/>
        </w:numPr>
        <w:spacing w:line="360" w:lineRule="auto"/>
        <w:ind w:left="450" w:right="-2250"/>
        <w:jc w:val="both"/>
      </w:pPr>
      <w:r>
        <w:t>Keakuratan dan konsistensi data, keakuratan dan konsistensi data merupakan faktor utama dalam keberhasilan suatu perencanaan.</w:t>
      </w:r>
      <w:r w:rsidR="00456F56">
        <w:t xml:space="preserve"> </w:t>
      </w:r>
      <w:r>
        <w:t>Dengan sistem basisdata maka data tersimpan secara terpusat dan terintegrasi, sehingga meminimalisir terjadinya ketidakkonsistenya data.</w:t>
      </w:r>
    </w:p>
    <w:p w14:paraId="5CB2E279" w14:textId="77777777" w:rsidR="00E51793" w:rsidRDefault="00E51793" w:rsidP="001363BA">
      <w:pPr>
        <w:pStyle w:val="ListParagraph"/>
        <w:numPr>
          <w:ilvl w:val="0"/>
          <w:numId w:val="20"/>
        </w:numPr>
        <w:spacing w:line="360" w:lineRule="auto"/>
        <w:ind w:left="450" w:right="-2250"/>
        <w:jc w:val="both"/>
      </w:pPr>
      <w:r>
        <w:t>Berbagi data, dengan sistem basisdata yang terpusat dan terintegrasi, dengan menggunakan jaringan internet/intranet basisdata dapat diakses secara bersama-</w:t>
      </w:r>
      <w:r>
        <w:lastRenderedPageBreak/>
        <w:t>sama dan secara bersamaan. Dengan demikian mempunyai keuntungan dalam berbagi tugas dan berbagi data yang sama dan terintegrasi.</w:t>
      </w:r>
    </w:p>
    <w:p w14:paraId="55A71951" w14:textId="77777777" w:rsidR="007A28D4" w:rsidRDefault="00E51793" w:rsidP="001363BA">
      <w:pPr>
        <w:pStyle w:val="ListParagraph"/>
        <w:numPr>
          <w:ilvl w:val="0"/>
          <w:numId w:val="20"/>
        </w:numPr>
        <w:spacing w:line="360" w:lineRule="auto"/>
        <w:ind w:left="450" w:right="-2250"/>
        <w:jc w:val="both"/>
      </w:pPr>
      <w:r>
        <w:t xml:space="preserve">Biaya yang efisien, dalam membangun sistem yang baik pasti membutuhkan biaya. Umumnya semakin baik suatu sistem makan semakin besar kebutuhan biaya yang dibutuhkan. Dengan demikian analisis kebutuhan biaya harus menjadi salah satu faktor yang diperhatikan dalam perancangan sistem. Sehingga antara pengeluaran dalam membangun sistem optimal dengan apa yang dihasilkan sistem.  </w:t>
      </w:r>
    </w:p>
    <w:p w14:paraId="06831EB5" w14:textId="77777777" w:rsidR="00A065ED" w:rsidRDefault="003B132F" w:rsidP="001363BA">
      <w:pPr>
        <w:spacing w:line="360" w:lineRule="auto"/>
        <w:ind w:right="-2250"/>
        <w:jc w:val="both"/>
        <w:rPr>
          <w:i/>
        </w:rPr>
      </w:pPr>
      <w:r>
        <w:t>D</w:t>
      </w:r>
      <w:r w:rsidR="00A065ED">
        <w:t>alam laporan ini akan membahas tentang pera</w:t>
      </w:r>
      <w:r w:rsidR="00147211">
        <w:t>nca</w:t>
      </w:r>
      <w:r w:rsidR="00A065ED">
        <w:t xml:space="preserve">ngan </w:t>
      </w:r>
      <w:r w:rsidR="00147211">
        <w:t>dan pengembangan sistem basis</w:t>
      </w:r>
      <w:r w:rsidR="00A065ED">
        <w:t xml:space="preserve">data spasial Kabupaten OKU Selatan berbasis </w:t>
      </w:r>
      <w:r w:rsidR="00A065ED">
        <w:rPr>
          <w:i/>
        </w:rPr>
        <w:t>Enterprise Architecture Planning.</w:t>
      </w:r>
    </w:p>
    <w:p w14:paraId="6F3DB6E8" w14:textId="77777777" w:rsidR="00E3286B" w:rsidRPr="00147211" w:rsidRDefault="00E3286B" w:rsidP="00E3286B">
      <w:pPr>
        <w:pStyle w:val="Heading2"/>
        <w:rPr>
          <w:lang w:val="nl-NL"/>
        </w:rPr>
      </w:pPr>
      <w:bookmarkStart w:id="21" w:name="_Rumusan_permasalahan"/>
      <w:bookmarkEnd w:id="21"/>
      <w:r>
        <w:rPr>
          <w:lang w:val="nl-NL"/>
        </w:rPr>
        <w:t>Rumusan permasalahan</w:t>
      </w:r>
    </w:p>
    <w:p w14:paraId="2D9EC21E" w14:textId="77777777" w:rsidR="00E3286B" w:rsidRPr="00A065ED" w:rsidRDefault="00E3286B" w:rsidP="00E3286B">
      <w:pPr>
        <w:spacing w:line="360" w:lineRule="auto"/>
        <w:ind w:right="-2250"/>
        <w:jc w:val="both"/>
        <w:rPr>
          <w:i/>
        </w:rPr>
      </w:pPr>
      <w:r>
        <w:t xml:space="preserve">Rumusan permasalahan dalam kegitan perancangan dan pengembangan sistem basisdata spasial Kabupaten OKU Selatan adalah bagaimana merancang sistem yang </w:t>
      </w:r>
      <w:r w:rsidRPr="00903AB3">
        <w:rPr>
          <w:i/>
        </w:rPr>
        <w:t>adaftif</w:t>
      </w:r>
      <w:r>
        <w:t xml:space="preserve"> disesuaikan dengan sumberdaya yang ada sehingga dapat diimplementasikan</w:t>
      </w:r>
      <w:r w:rsidR="0044575E">
        <w:t xml:space="preserve">, dan mampu </w:t>
      </w:r>
      <w:r w:rsidR="00903AB3">
        <w:t>beradaftasi</w:t>
      </w:r>
      <w:r w:rsidR="0044575E">
        <w:t xml:space="preserve"> dengan perkembangan </w:t>
      </w:r>
      <w:r w:rsidR="00903AB3">
        <w:t xml:space="preserve">teknologi </w:t>
      </w:r>
      <w:r w:rsidR="0044575E">
        <w:t>di masa yang akan datang</w:t>
      </w:r>
      <w:r w:rsidR="00903AB3">
        <w:t>.</w:t>
      </w:r>
    </w:p>
    <w:p w14:paraId="3E89B8AA" w14:textId="77777777" w:rsidR="008359D7" w:rsidRPr="00147211" w:rsidRDefault="008359D7" w:rsidP="008359D7">
      <w:pPr>
        <w:pStyle w:val="Heading2"/>
        <w:rPr>
          <w:lang w:val="nl-NL"/>
        </w:rPr>
      </w:pPr>
      <w:bookmarkStart w:id="22" w:name="_Batasan"/>
      <w:bookmarkEnd w:id="22"/>
      <w:r>
        <w:rPr>
          <w:lang w:val="nl-NL"/>
        </w:rPr>
        <w:t>Batasan</w:t>
      </w:r>
      <w:r w:rsidR="000A0AD7">
        <w:rPr>
          <w:lang w:val="nl-NL"/>
        </w:rPr>
        <w:t xml:space="preserve"> Permasalahan</w:t>
      </w:r>
    </w:p>
    <w:p w14:paraId="447E1B56" w14:textId="77777777" w:rsidR="00A065ED" w:rsidRDefault="008359D7" w:rsidP="008359D7">
      <w:pPr>
        <w:spacing w:line="360" w:lineRule="auto"/>
        <w:ind w:right="-2250"/>
        <w:jc w:val="both"/>
      </w:pPr>
      <w:r>
        <w:t xml:space="preserve">Batasan dalam kegiatan perancangan dan pengembangan sistem basisdata spasial Kabupaten OKU Selatan ini adalah membuat rancangan sistem basisdata spasial di Kabupaten OKU Selatan serta mengimplementasikan rancangan sistem basisdata spasial tersebut dalam bentuk server basisdata spasial yang dapat diakses dari mana saja melalui jaringan internet/intranet. Basisdata spasial tersebut dapat diakses dengan aplikasi </w:t>
      </w:r>
      <w:r w:rsidR="00903AB3">
        <w:t xml:space="preserve">SIG yaitu QGIS, </w:t>
      </w:r>
      <w:r>
        <w:t>ArcGIS</w:t>
      </w:r>
      <w:r w:rsidR="00903AB3">
        <w:t xml:space="preserve"> ArcGIS Pro</w:t>
      </w:r>
      <w:r>
        <w:t xml:space="preserve">, </w:t>
      </w:r>
      <w:r w:rsidR="00903AB3">
        <w:t>aplikasi client-server manajmen basisdata, webGIS dengan menggunakan</w:t>
      </w:r>
      <w:r>
        <w:t xml:space="preserve"> komputer, smartphone atau tablet</w:t>
      </w:r>
      <w:r w:rsidR="00903AB3">
        <w:t xml:space="preserve"> yang terhubung ke jaringan</w:t>
      </w:r>
      <w:r>
        <w:t>.</w:t>
      </w:r>
    </w:p>
    <w:p w14:paraId="34EB9A52" w14:textId="77777777" w:rsidR="002A5A45" w:rsidRDefault="002A5A45" w:rsidP="002A5A45">
      <w:pPr>
        <w:pStyle w:val="Heading2"/>
        <w:spacing w:line="360" w:lineRule="auto"/>
      </w:pPr>
      <w:bookmarkStart w:id="23" w:name="_Maksud_dan_Tujuan"/>
      <w:bookmarkEnd w:id="23"/>
      <w:r>
        <w:t>Maksud dan Tujuan</w:t>
      </w:r>
    </w:p>
    <w:p w14:paraId="4D8BFABA" w14:textId="77777777" w:rsidR="002A5A45" w:rsidRDefault="002A5A45" w:rsidP="002A5A45">
      <w:pPr>
        <w:spacing w:line="360" w:lineRule="auto"/>
        <w:ind w:right="-2250"/>
        <w:jc w:val="both"/>
      </w:pPr>
      <w:r>
        <w:t xml:space="preserve">Maksud dan Tujuan dari perancangan dan pengembangan sistem basisdata spasial Kabupaten OKU Selatan, adalah sebagai berikut: </w:t>
      </w:r>
    </w:p>
    <w:p w14:paraId="0E1EA197" w14:textId="77777777"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t>Identifikasi permasalahan dalam pengumpulan, penyimpanan, analisis dan akses data spasial Kabupaten OKU Selatan.</w:t>
      </w:r>
    </w:p>
    <w:p w14:paraId="4829E689" w14:textId="77777777"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lastRenderedPageBreak/>
        <w:t>Perancangan dan penyusunan sistem basis data spasial tematik dalam rangka pembangunan informasi geospasial dan standardisasi pemetaan Kabupaten OKU Selatan.</w:t>
      </w:r>
    </w:p>
    <w:p w14:paraId="0A7DF6F5" w14:textId="77777777"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t>Tersedianya basis data spasial</w:t>
      </w:r>
      <w:r w:rsidRPr="00147211">
        <w:rPr>
          <w:i/>
          <w:lang w:val="nl-NL"/>
        </w:rPr>
        <w:t xml:space="preserve"> </w:t>
      </w:r>
      <w:r w:rsidRPr="00147211">
        <w:rPr>
          <w:lang w:val="nl-NL"/>
        </w:rPr>
        <w:t>tematik yang memudahkan ketersediaan, akses, update dan penggunaan data,</w:t>
      </w:r>
    </w:p>
    <w:p w14:paraId="1D77B8AC" w14:textId="77777777"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t>Pembangunan basis data spasial tematik Kabupaten OKU Selatan dengan studi kasus satu Kecamatan di Kabupaten OKU Selatan.</w:t>
      </w:r>
    </w:p>
    <w:p w14:paraId="14F463A5" w14:textId="77777777" w:rsidR="00E3286B" w:rsidRDefault="002A5A45" w:rsidP="002A5A45">
      <w:pPr>
        <w:pStyle w:val="ListParagraph"/>
        <w:numPr>
          <w:ilvl w:val="0"/>
          <w:numId w:val="21"/>
        </w:numPr>
        <w:spacing w:line="360" w:lineRule="auto"/>
        <w:ind w:left="450" w:right="-2250" w:hanging="450"/>
        <w:jc w:val="both"/>
        <w:rPr>
          <w:i/>
          <w:lang w:val="nl-NL"/>
        </w:rPr>
      </w:pPr>
      <w:r w:rsidRPr="00147211">
        <w:rPr>
          <w:i/>
          <w:lang w:val="nl-NL"/>
        </w:rPr>
        <w:t xml:space="preserve">Transfer knowledge </w:t>
      </w:r>
      <w:r w:rsidRPr="00147211">
        <w:rPr>
          <w:lang w:val="nl-NL"/>
        </w:rPr>
        <w:t>atau pelatihan sistem basis data spasial dan aplikasi Sistem Informasi Geografi</w:t>
      </w:r>
      <w:r w:rsidRPr="00147211">
        <w:rPr>
          <w:i/>
          <w:lang w:val="nl-NL"/>
        </w:rPr>
        <w:t xml:space="preserve"> </w:t>
      </w:r>
      <w:r w:rsidRPr="00147211">
        <w:rPr>
          <w:lang w:val="nl-NL"/>
        </w:rPr>
        <w:t>(SIG).</w:t>
      </w:r>
      <w:r w:rsidRPr="00147211">
        <w:rPr>
          <w:i/>
          <w:lang w:val="nl-NL"/>
        </w:rPr>
        <w:t xml:space="preserve"> </w:t>
      </w:r>
      <w:r w:rsidR="00E3286B">
        <w:rPr>
          <w:i/>
          <w:lang w:val="nl-NL"/>
        </w:rPr>
        <w:br w:type="page"/>
      </w:r>
    </w:p>
    <w:p w14:paraId="7E9F7D84" w14:textId="77777777" w:rsidR="009B0674" w:rsidRDefault="009E2EDB" w:rsidP="00D7580B">
      <w:pPr>
        <w:pStyle w:val="Heading1"/>
      </w:pPr>
      <w:bookmarkStart w:id="24" w:name="_perancangan_sistem"/>
      <w:bookmarkStart w:id="25" w:name="_Enterprise_Architecture_Planning"/>
      <w:bookmarkEnd w:id="24"/>
      <w:bookmarkEnd w:id="25"/>
      <w:r>
        <w:lastRenderedPageBreak/>
        <w:t>Enterprise Architecture Planning (EAP)</w:t>
      </w:r>
    </w:p>
    <w:p w14:paraId="479F2338" w14:textId="77777777" w:rsidR="009E2EDB" w:rsidRDefault="009E2EDB" w:rsidP="009E2EDB">
      <w:pPr>
        <w:pStyle w:val="Heading2"/>
      </w:pPr>
      <w:bookmarkStart w:id="26" w:name="_Arsitektur_Data"/>
      <w:bookmarkEnd w:id="26"/>
      <w:r>
        <w:t>Arsitektur Data</w:t>
      </w:r>
    </w:p>
    <w:p w14:paraId="3F16F555" w14:textId="77777777" w:rsidR="009E2EDB" w:rsidRDefault="000C087F" w:rsidP="000C087F">
      <w:pPr>
        <w:spacing w:line="360" w:lineRule="auto"/>
        <w:ind w:right="-2250"/>
        <w:jc w:val="both"/>
      </w:pPr>
      <w:r>
        <w:t>Tujuan dari arsitektur data adalah untuk mendefinisikan dan mengidentifikasi data yang terkait dengan model sistem basis data yang akan dibangun. Merup</w:t>
      </w:r>
      <w:r w:rsidR="000C7733">
        <w:t>a</w:t>
      </w:r>
      <w:r>
        <w:t>kan tahap pertama dalam EAP karena data yang berkualitas merupak</w:t>
      </w:r>
      <w:r w:rsidR="000C7733">
        <w:t>an fondasi utama dalam pembangu</w:t>
      </w:r>
      <w:r>
        <w:t>na</w:t>
      </w:r>
      <w:r w:rsidR="000C7733">
        <w:t>n</w:t>
      </w:r>
      <w:r>
        <w:t xml:space="preserve"> sistem informasi/sistem basisdata. Arsitektur data menjadi dasar dalam perancangan </w:t>
      </w:r>
      <w:r w:rsidR="000C7733">
        <w:t>logis fisik dan implementasi</w:t>
      </w:r>
      <w:r>
        <w:t xml:space="preserve"> sistem basisdata spasial.</w:t>
      </w:r>
    </w:p>
    <w:p w14:paraId="6ECE9D7C" w14:textId="77777777" w:rsidR="005C74F7" w:rsidRDefault="005C74F7" w:rsidP="000C087F">
      <w:pPr>
        <w:spacing w:line="360" w:lineRule="auto"/>
        <w:ind w:right="-2250"/>
        <w:jc w:val="both"/>
      </w:pPr>
      <w:r>
        <w:t xml:space="preserve">Dalam arsitektur data terkait dengan </w:t>
      </w:r>
      <w:r w:rsidR="00E5320A">
        <w:t xml:space="preserve">model data konseptual, skema konseptual, design konseptual database, model data </w:t>
      </w:r>
      <w:r w:rsidR="00E5320A" w:rsidRPr="000C7733">
        <w:rPr>
          <w:i/>
        </w:rPr>
        <w:t>enterprise</w:t>
      </w:r>
      <w:r w:rsidR="00E5320A">
        <w:t>, model data global, definisi objek, model data logis dan model informasi</w:t>
      </w:r>
      <w:sdt>
        <w:sdtPr>
          <w:id w:val="1608770364"/>
          <w:citation/>
        </w:sdtPr>
        <w:sdtEndPr/>
        <w:sdtContent>
          <w:r w:rsidR="00405D15">
            <w:fldChar w:fldCharType="begin"/>
          </w:r>
          <w:r w:rsidR="00405D15">
            <w:instrText xml:space="preserve"> CITATION Ref \l 1033 </w:instrText>
          </w:r>
          <w:r w:rsidR="00405D15">
            <w:fldChar w:fldCharType="separate"/>
          </w:r>
          <w:r w:rsidR="0077537C">
            <w:rPr>
              <w:noProof/>
            </w:rPr>
            <w:t xml:space="preserve"> </w:t>
          </w:r>
          <w:r w:rsidR="0077537C" w:rsidRPr="0077537C">
            <w:rPr>
              <w:noProof/>
            </w:rPr>
            <w:t>[2]</w:t>
          </w:r>
          <w:r w:rsidR="00405D15">
            <w:fldChar w:fldCharType="end"/>
          </w:r>
        </w:sdtContent>
      </w:sdt>
      <w:r w:rsidR="002960C1">
        <w:t>. Langkah-langkah dalam tahap arsitektur data adalah sebagai berikut:</w:t>
      </w:r>
    </w:p>
    <w:p w14:paraId="077C9590" w14:textId="77777777" w:rsidR="002960C1" w:rsidRDefault="002960C1" w:rsidP="002960C1">
      <w:pPr>
        <w:pStyle w:val="ListParagraph"/>
        <w:numPr>
          <w:ilvl w:val="0"/>
          <w:numId w:val="22"/>
        </w:numPr>
        <w:spacing w:line="360" w:lineRule="auto"/>
        <w:ind w:right="-2250"/>
        <w:jc w:val="both"/>
      </w:pPr>
      <w:r>
        <w:t>Membuat daftar kandidat entitas.</w:t>
      </w:r>
    </w:p>
    <w:p w14:paraId="51825DFF" w14:textId="77777777" w:rsidR="002960C1" w:rsidRDefault="002960C1" w:rsidP="002960C1">
      <w:pPr>
        <w:pStyle w:val="ListParagraph"/>
        <w:numPr>
          <w:ilvl w:val="0"/>
          <w:numId w:val="22"/>
        </w:numPr>
        <w:spacing w:line="360" w:lineRule="auto"/>
        <w:ind w:right="-2250"/>
        <w:jc w:val="both"/>
      </w:pPr>
      <w:r>
        <w:t>Mendefinisikan entitas, atribut dan relasi.</w:t>
      </w:r>
    </w:p>
    <w:p w14:paraId="115CF1AE" w14:textId="77777777" w:rsidR="002960C1" w:rsidRDefault="002960C1" w:rsidP="002960C1">
      <w:pPr>
        <w:pStyle w:val="ListParagraph"/>
        <w:numPr>
          <w:ilvl w:val="0"/>
          <w:numId w:val="22"/>
        </w:numPr>
        <w:spacing w:line="360" w:lineRule="auto"/>
        <w:ind w:right="-2250"/>
        <w:jc w:val="both"/>
      </w:pPr>
      <w:r>
        <w:t>Merelasikan entitas kedalam fungsi bisnis.</w:t>
      </w:r>
    </w:p>
    <w:p w14:paraId="35B06539" w14:textId="77777777" w:rsidR="002960C1" w:rsidRDefault="002960C1" w:rsidP="002960C1">
      <w:pPr>
        <w:pStyle w:val="ListParagraph"/>
        <w:numPr>
          <w:ilvl w:val="0"/>
          <w:numId w:val="22"/>
        </w:numPr>
        <w:spacing w:line="360" w:lineRule="auto"/>
        <w:ind w:right="-2250"/>
        <w:jc w:val="both"/>
      </w:pPr>
      <w:r>
        <w:t>Mendistribusikan arsitektur data.</w:t>
      </w:r>
    </w:p>
    <w:p w14:paraId="4B27FA59" w14:textId="77777777" w:rsidR="005C74F7" w:rsidRDefault="005948FF" w:rsidP="000C087F">
      <w:pPr>
        <w:spacing w:line="360" w:lineRule="auto"/>
        <w:ind w:right="-2250"/>
        <w:jc w:val="both"/>
        <w:rPr>
          <w:color w:val="FF0000"/>
        </w:rPr>
      </w:pPr>
      <w:r>
        <w:rPr>
          <w:color w:val="FF0000"/>
        </w:rPr>
        <w:t xml:space="preserve">Analisis </w:t>
      </w:r>
      <w:commentRangeStart w:id="27"/>
      <w:r>
        <w:rPr>
          <w:color w:val="FF0000"/>
        </w:rPr>
        <w:t>data</w:t>
      </w:r>
      <w:commentRangeEnd w:id="27"/>
      <w:r w:rsidR="008C3292">
        <w:rPr>
          <w:rStyle w:val="CommentReference"/>
        </w:rPr>
        <w:commentReference w:id="27"/>
      </w:r>
      <w:r>
        <w:rPr>
          <w:color w:val="FF0000"/>
        </w:rPr>
        <w:t xml:space="preserve"> </w:t>
      </w:r>
    </w:p>
    <w:p w14:paraId="57BBFC7A" w14:textId="77777777" w:rsidR="008C3292" w:rsidRDefault="00A87780" w:rsidP="000C087F">
      <w:pPr>
        <w:spacing w:line="360" w:lineRule="auto"/>
        <w:ind w:right="-2250"/>
        <w:jc w:val="both"/>
        <w:rPr>
          <w:ins w:id="28" w:author="WawanHN" w:date="2020-06-02T14:27:00Z"/>
          <w:color w:val="FF0000"/>
        </w:rPr>
      </w:pPr>
      <w:ins w:id="29" w:author="WawanHN" w:date="2020-06-02T14:24:00Z">
        <w:r>
          <w:rPr>
            <w:noProof/>
            <w:color w:val="FF0000"/>
            <w:lang w:eastAsia="en-US"/>
          </w:rPr>
          <w:drawing>
            <wp:anchor distT="0" distB="0" distL="114300" distR="114300" simplePos="0" relativeHeight="251662336" behindDoc="1" locked="0" layoutInCell="1" allowOverlap="1" wp14:anchorId="7F1BAAB0" wp14:editId="616B2F49">
              <wp:simplePos x="0" y="0"/>
              <wp:positionH relativeFrom="column">
                <wp:posOffset>704850</wp:posOffset>
              </wp:positionH>
              <wp:positionV relativeFrom="paragraph">
                <wp:posOffset>133985</wp:posOffset>
              </wp:positionV>
              <wp:extent cx="1698797" cy="28346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RTRW.png"/>
                      <pic:cNvPicPr/>
                    </pic:nvPicPr>
                    <pic:blipFill rotWithShape="1">
                      <a:blip r:embed="rId12">
                        <a:extLst>
                          <a:ext uri="{28A0092B-C50C-407E-A947-70E740481C1C}">
                            <a14:useLocalDpi xmlns:a14="http://schemas.microsoft.com/office/drawing/2010/main" val="0"/>
                          </a:ext>
                        </a:extLst>
                      </a:blip>
                      <a:srcRect b="49884"/>
                      <a:stretch/>
                    </pic:blipFill>
                    <pic:spPr bwMode="auto">
                      <a:xfrm>
                        <a:off x="0" y="0"/>
                        <a:ext cx="1698797"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30" w:author="WawanHN" w:date="2020-06-02T14:25:00Z">
        <w:r>
          <w:rPr>
            <w:noProof/>
            <w:color w:val="FF0000"/>
            <w:lang w:eastAsia="en-US"/>
          </w:rPr>
          <w:drawing>
            <wp:anchor distT="0" distB="0" distL="114300" distR="114300" simplePos="0" relativeHeight="251663360" behindDoc="0" locked="0" layoutInCell="1" allowOverlap="1" wp14:anchorId="2F1AC356" wp14:editId="20B1FF6B">
              <wp:simplePos x="0" y="0"/>
              <wp:positionH relativeFrom="column">
                <wp:posOffset>2886075</wp:posOffset>
              </wp:positionH>
              <wp:positionV relativeFrom="paragraph">
                <wp:posOffset>133985</wp:posOffset>
              </wp:positionV>
              <wp:extent cx="1698534" cy="2834640"/>
              <wp:effectExtent l="0" t="0" r="0" b="381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RTRW.png"/>
                      <pic:cNvPicPr/>
                    </pic:nvPicPr>
                    <pic:blipFill rotWithShape="1">
                      <a:blip r:embed="rId12">
                        <a:extLst>
                          <a:ext uri="{28A0092B-C50C-407E-A947-70E740481C1C}">
                            <a14:useLocalDpi xmlns:a14="http://schemas.microsoft.com/office/drawing/2010/main" val="0"/>
                          </a:ext>
                        </a:extLst>
                      </a:blip>
                      <a:srcRect t="49883"/>
                      <a:stretch/>
                    </pic:blipFill>
                    <pic:spPr bwMode="auto">
                      <a:xfrm>
                        <a:off x="0" y="0"/>
                        <a:ext cx="1698534"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FF0000"/>
          </w:rPr>
          <w:t xml:space="preserve"> </w:t>
        </w:r>
      </w:ins>
    </w:p>
    <w:p w14:paraId="61D1AD7C" w14:textId="77777777" w:rsidR="00A87780" w:rsidRDefault="00A87780" w:rsidP="000C087F">
      <w:pPr>
        <w:spacing w:line="360" w:lineRule="auto"/>
        <w:ind w:right="-2250"/>
        <w:jc w:val="both"/>
        <w:rPr>
          <w:ins w:id="31" w:author="WawanHN" w:date="2020-06-02T14:27:00Z"/>
          <w:color w:val="FF0000"/>
        </w:rPr>
      </w:pPr>
    </w:p>
    <w:p w14:paraId="43F94DBB" w14:textId="77777777" w:rsidR="00A87780" w:rsidRDefault="00A87780" w:rsidP="000C087F">
      <w:pPr>
        <w:spacing w:line="360" w:lineRule="auto"/>
        <w:ind w:right="-2250"/>
        <w:jc w:val="both"/>
        <w:rPr>
          <w:ins w:id="32" w:author="WawanHN" w:date="2020-06-02T14:27:00Z"/>
          <w:color w:val="FF0000"/>
        </w:rPr>
      </w:pPr>
    </w:p>
    <w:p w14:paraId="4E27D70C" w14:textId="77777777" w:rsidR="00A87780" w:rsidRDefault="00A87780" w:rsidP="000C087F">
      <w:pPr>
        <w:spacing w:line="360" w:lineRule="auto"/>
        <w:ind w:right="-2250"/>
        <w:jc w:val="both"/>
        <w:rPr>
          <w:ins w:id="33" w:author="WawanHN" w:date="2020-06-02T14:27:00Z"/>
          <w:color w:val="FF0000"/>
        </w:rPr>
      </w:pPr>
    </w:p>
    <w:p w14:paraId="6971D893" w14:textId="77777777" w:rsidR="00A87780" w:rsidRDefault="00A87780" w:rsidP="000C087F">
      <w:pPr>
        <w:spacing w:line="360" w:lineRule="auto"/>
        <w:ind w:right="-2250"/>
        <w:jc w:val="both"/>
        <w:rPr>
          <w:ins w:id="34" w:author="WawanHN" w:date="2020-06-02T14:27:00Z"/>
          <w:color w:val="FF0000"/>
        </w:rPr>
      </w:pPr>
    </w:p>
    <w:p w14:paraId="4F8E6AD9" w14:textId="77777777" w:rsidR="00A87780" w:rsidRDefault="00A87780" w:rsidP="000C087F">
      <w:pPr>
        <w:spacing w:line="360" w:lineRule="auto"/>
        <w:ind w:right="-2250"/>
        <w:jc w:val="both"/>
        <w:rPr>
          <w:ins w:id="35" w:author="WawanHN" w:date="2020-06-02T14:27:00Z"/>
          <w:color w:val="FF0000"/>
        </w:rPr>
      </w:pPr>
    </w:p>
    <w:p w14:paraId="25A5F2CE" w14:textId="77777777" w:rsidR="00A87780" w:rsidRDefault="00A87780" w:rsidP="000C087F">
      <w:pPr>
        <w:spacing w:line="360" w:lineRule="auto"/>
        <w:ind w:right="-2250"/>
        <w:jc w:val="both"/>
        <w:rPr>
          <w:ins w:id="36" w:author="WawanHN" w:date="2020-06-02T14:27:00Z"/>
          <w:color w:val="FF0000"/>
        </w:rPr>
      </w:pPr>
    </w:p>
    <w:p w14:paraId="6A6098DB" w14:textId="77777777" w:rsidR="00A87780" w:rsidRDefault="00A87780" w:rsidP="000C087F">
      <w:pPr>
        <w:spacing w:line="360" w:lineRule="auto"/>
        <w:ind w:right="-2250"/>
        <w:jc w:val="both"/>
        <w:rPr>
          <w:ins w:id="37" w:author="WawanHN" w:date="2020-06-02T14:27:00Z"/>
          <w:color w:val="FF0000"/>
        </w:rPr>
      </w:pPr>
    </w:p>
    <w:p w14:paraId="16D50977" w14:textId="77777777" w:rsidR="00A87780" w:rsidRDefault="00A87780" w:rsidP="000C087F">
      <w:pPr>
        <w:spacing w:line="360" w:lineRule="auto"/>
        <w:ind w:right="-2250"/>
        <w:jc w:val="both"/>
        <w:rPr>
          <w:ins w:id="38" w:author="WawanHN" w:date="2020-06-02T14:27:00Z"/>
          <w:color w:val="FF0000"/>
        </w:rPr>
      </w:pPr>
    </w:p>
    <w:p w14:paraId="05D8D008" w14:textId="77777777" w:rsidR="00A87780" w:rsidRDefault="00A87780" w:rsidP="00A87780">
      <w:pPr>
        <w:spacing w:line="360" w:lineRule="auto"/>
        <w:ind w:right="-2250"/>
        <w:jc w:val="center"/>
        <w:rPr>
          <w:ins w:id="39" w:author="WawanHN" w:date="2020-06-02T14:27:00Z"/>
          <w:color w:val="FF0000"/>
        </w:rPr>
        <w:pPrChange w:id="40" w:author="WawanHN" w:date="2020-06-02T14:27:00Z">
          <w:pPr>
            <w:spacing w:line="360" w:lineRule="auto"/>
            <w:ind w:right="-2250"/>
            <w:jc w:val="both"/>
          </w:pPr>
        </w:pPrChange>
      </w:pPr>
      <w:ins w:id="41" w:author="WawanHN" w:date="2020-06-02T14:27:00Z">
        <w:r>
          <w:rPr>
            <w:color w:val="FF0000"/>
          </w:rPr>
          <w:t>Gambar Daftar data yang akan dianalisis dari data RTRW</w:t>
        </w:r>
      </w:ins>
    </w:p>
    <w:p w14:paraId="69B1866A" w14:textId="6FA545D5" w:rsidR="00A87780" w:rsidRPr="00F71392" w:rsidDel="00265B87" w:rsidRDefault="00A87780" w:rsidP="000C087F">
      <w:pPr>
        <w:spacing w:line="360" w:lineRule="auto"/>
        <w:ind w:right="-2250"/>
        <w:jc w:val="both"/>
        <w:rPr>
          <w:del w:id="42" w:author="WawanHN" w:date="2020-06-02T14:28:00Z"/>
          <w:color w:val="FF0000"/>
        </w:rPr>
      </w:pPr>
    </w:p>
    <w:p w14:paraId="5A7E8399" w14:textId="77777777" w:rsidR="009E2EDB" w:rsidRDefault="009E2EDB" w:rsidP="009E2EDB">
      <w:pPr>
        <w:pStyle w:val="Heading2"/>
      </w:pPr>
      <w:bookmarkStart w:id="43" w:name="_Arsitektur_aplikasi"/>
      <w:bookmarkEnd w:id="43"/>
      <w:r>
        <w:t>Arsitektur aplikasi</w:t>
      </w:r>
    </w:p>
    <w:p w14:paraId="428B5E6C" w14:textId="77777777" w:rsidR="000B3CFE" w:rsidRDefault="00D467BB" w:rsidP="00D467BB">
      <w:pPr>
        <w:spacing w:line="360" w:lineRule="auto"/>
        <w:ind w:right="-2250"/>
        <w:jc w:val="both"/>
      </w:pPr>
      <w:r>
        <w:t xml:space="preserve">Tujuan dari arsitektur aplikasi adalah untuk mendefiniskan aplikasi-aplikasi yang dibutuhkan dalam manajamen dan analisis data untuk mendukung kebutuhan informasi bagi suatu organisasi. </w:t>
      </w:r>
      <w:r w:rsidR="00795930">
        <w:t xml:space="preserve">Arsitektur teknologi bukan mendesain sistem  ataupun mendesain analisis kebutuhan sistem. </w:t>
      </w:r>
      <w:r w:rsidR="00B10B54">
        <w:t>Tapi arsitektur aplikasi mendefiniskan aplikasi apa yang akan meng</w:t>
      </w:r>
      <w:r w:rsidR="000C7733">
        <w:t>olah</w:t>
      </w:r>
      <w:r w:rsidR="00B10B54">
        <w:t xml:space="preserve"> data dan menghasilkan informasi yang dibutuhkan oleh org</w:t>
      </w:r>
      <w:r w:rsidR="00CA171E">
        <w:t>anisasi. Aplikasi merupakan mekanisme dalam menajemen data, dengan mengolah data sehingga menjadi informasi yang dibutuhkan.</w:t>
      </w:r>
      <w:r w:rsidR="000B3CFE">
        <w:t xml:space="preserve"> Langkah-langkah dalam tahap arsitektur aplikasi adalah sebagai berikut:</w:t>
      </w:r>
    </w:p>
    <w:p w14:paraId="77B226E7" w14:textId="77777777" w:rsidR="00E85053" w:rsidRDefault="00E85053" w:rsidP="00E85053">
      <w:pPr>
        <w:pStyle w:val="ListParagraph"/>
        <w:numPr>
          <w:ilvl w:val="0"/>
          <w:numId w:val="23"/>
        </w:numPr>
        <w:spacing w:line="360" w:lineRule="auto"/>
        <w:ind w:right="-2250"/>
        <w:jc w:val="both"/>
      </w:pPr>
      <w:r>
        <w:t>M</w:t>
      </w:r>
      <w:r w:rsidR="00F71392">
        <w:t>embuat daftar kandidat aplikasi</w:t>
      </w:r>
      <w:r>
        <w:t>.</w:t>
      </w:r>
    </w:p>
    <w:p w14:paraId="088B6BAD" w14:textId="77777777" w:rsidR="00F71392" w:rsidRDefault="00F71392" w:rsidP="00E85053">
      <w:pPr>
        <w:pStyle w:val="ListParagraph"/>
        <w:numPr>
          <w:ilvl w:val="0"/>
          <w:numId w:val="23"/>
        </w:numPr>
        <w:spacing w:line="360" w:lineRule="auto"/>
        <w:ind w:right="-2250"/>
        <w:jc w:val="both"/>
      </w:pPr>
      <w:r>
        <w:t>Mendefinisikan aplikasi-aplikasi.</w:t>
      </w:r>
    </w:p>
    <w:p w14:paraId="67AE73C8" w14:textId="77777777" w:rsidR="00F71392" w:rsidRDefault="00F71392" w:rsidP="00E85053">
      <w:pPr>
        <w:pStyle w:val="ListParagraph"/>
        <w:numPr>
          <w:ilvl w:val="0"/>
          <w:numId w:val="23"/>
        </w:numPr>
        <w:spacing w:line="360" w:lineRule="auto"/>
        <w:ind w:right="-2250"/>
        <w:jc w:val="both"/>
      </w:pPr>
      <w:r>
        <w:t>Hubungan antara aplikasi dengan fungsi/analisis.</w:t>
      </w:r>
    </w:p>
    <w:p w14:paraId="2A9CB8BE" w14:textId="77777777" w:rsidR="00F71392" w:rsidRDefault="00F71392" w:rsidP="00E85053">
      <w:pPr>
        <w:pStyle w:val="ListParagraph"/>
        <w:numPr>
          <w:ilvl w:val="0"/>
          <w:numId w:val="23"/>
        </w:numPr>
        <w:spacing w:line="360" w:lineRule="auto"/>
        <w:ind w:right="-2250"/>
        <w:jc w:val="both"/>
      </w:pPr>
      <w:r>
        <w:t>Analisis manfaat dari aplikasi.</w:t>
      </w:r>
    </w:p>
    <w:p w14:paraId="596818E1" w14:textId="77777777" w:rsidR="00F71392" w:rsidRDefault="00F71392" w:rsidP="00E85053">
      <w:pPr>
        <w:pStyle w:val="ListParagraph"/>
        <w:numPr>
          <w:ilvl w:val="0"/>
          <w:numId w:val="23"/>
        </w:numPr>
        <w:spacing w:line="360" w:lineRule="auto"/>
        <w:ind w:right="-2250"/>
        <w:jc w:val="both"/>
      </w:pPr>
      <w:r>
        <w:t>Distribusi arsitektur aplikasi.</w:t>
      </w:r>
    </w:p>
    <w:p w14:paraId="098F5100" w14:textId="1E3674A5" w:rsidR="009E2EDB" w:rsidRDefault="00CA171E" w:rsidP="00D467BB">
      <w:pPr>
        <w:spacing w:line="360" w:lineRule="auto"/>
        <w:ind w:right="-2250"/>
        <w:jc w:val="both"/>
        <w:rPr>
          <w:ins w:id="44" w:author="WawanHN" w:date="2020-06-02T14:34:00Z"/>
          <w:color w:val="FF0000"/>
        </w:rPr>
      </w:pPr>
      <w:r>
        <w:t xml:space="preserve"> </w:t>
      </w:r>
      <w:commentRangeStart w:id="45"/>
      <w:ins w:id="46" w:author="WawanHN" w:date="2020-06-02T14:28:00Z">
        <w:r w:rsidR="002706AD" w:rsidRPr="002706AD">
          <w:rPr>
            <w:color w:val="FF0000"/>
            <w:rPrChange w:id="47" w:author="WawanHN" w:date="2020-06-02T14:29:00Z">
              <w:rPr/>
            </w:rPrChange>
          </w:rPr>
          <w:t>Analisis aplikasi yang mungkin akan dibuat</w:t>
        </w:r>
      </w:ins>
      <w:commentRangeEnd w:id="45"/>
      <w:ins w:id="48" w:author="WawanHN" w:date="2020-06-02T14:29:00Z">
        <w:r w:rsidR="002706AD">
          <w:rPr>
            <w:rStyle w:val="CommentReference"/>
          </w:rPr>
          <w:commentReference w:id="45"/>
        </w:r>
      </w:ins>
    </w:p>
    <w:p w14:paraId="2A25A8F2" w14:textId="70E517E7" w:rsidR="00EB08C7" w:rsidRDefault="00EB08C7" w:rsidP="00D467BB">
      <w:pPr>
        <w:spacing w:line="360" w:lineRule="auto"/>
        <w:ind w:right="-2250"/>
        <w:jc w:val="both"/>
        <w:rPr>
          <w:ins w:id="49" w:author="WawanHN" w:date="2020-06-02T14:34:00Z"/>
          <w:color w:val="FF0000"/>
        </w:rPr>
      </w:pPr>
      <w:ins w:id="50" w:author="WawanHN" w:date="2020-06-02T14:34:00Z">
        <w:r>
          <w:rPr>
            <w:color w:val="FF0000"/>
          </w:rPr>
          <w:t>Dihasilkan dari survey/kuisioner, mengenai:</w:t>
        </w:r>
      </w:ins>
    </w:p>
    <w:p w14:paraId="1FD2FEF8" w14:textId="077F8B0D" w:rsidR="00EB08C7" w:rsidRDefault="00EB08C7" w:rsidP="00EB08C7">
      <w:pPr>
        <w:pStyle w:val="ListParagraph"/>
        <w:numPr>
          <w:ilvl w:val="0"/>
          <w:numId w:val="29"/>
        </w:numPr>
        <w:spacing w:line="360" w:lineRule="auto"/>
        <w:ind w:right="-2250"/>
        <w:jc w:val="both"/>
        <w:rPr>
          <w:ins w:id="51" w:author="WawanHN" w:date="2020-06-02T14:35:00Z"/>
          <w:color w:val="FF0000"/>
        </w:rPr>
        <w:pPrChange w:id="52" w:author="WawanHN" w:date="2020-06-02T14:34:00Z">
          <w:pPr>
            <w:spacing w:line="360" w:lineRule="auto"/>
            <w:ind w:right="-2250"/>
            <w:jc w:val="both"/>
          </w:pPr>
        </w:pPrChange>
      </w:pPr>
      <w:ins w:id="53" w:author="WawanHN" w:date="2020-06-02T14:34:00Z">
        <w:r>
          <w:rPr>
            <w:color w:val="FF0000"/>
          </w:rPr>
          <w:t>Aplikasi yang saat ini digunakan:</w:t>
        </w:r>
      </w:ins>
    </w:p>
    <w:p w14:paraId="43061623" w14:textId="1A5DC273" w:rsidR="00EB08C7" w:rsidRDefault="00EB08C7" w:rsidP="00EB08C7">
      <w:pPr>
        <w:pStyle w:val="ListParagraph"/>
        <w:spacing w:line="360" w:lineRule="auto"/>
        <w:ind w:right="-2250"/>
        <w:jc w:val="both"/>
        <w:rPr>
          <w:ins w:id="54" w:author="WawanHN" w:date="2020-06-02T14:35:00Z"/>
          <w:color w:val="FF0000"/>
        </w:rPr>
        <w:pPrChange w:id="55" w:author="WawanHN" w:date="2020-06-02T14:35:00Z">
          <w:pPr>
            <w:spacing w:line="360" w:lineRule="auto"/>
            <w:ind w:right="-2250"/>
            <w:jc w:val="both"/>
          </w:pPr>
        </w:pPrChange>
      </w:pPr>
      <w:ins w:id="56" w:author="WawanHN" w:date="2020-06-02T14:35:00Z">
        <w:r>
          <w:rPr>
            <w:color w:val="FF0000"/>
          </w:rPr>
          <w:t>Office</w:t>
        </w:r>
        <w:r>
          <w:rPr>
            <w:color w:val="FF0000"/>
          </w:rPr>
          <w:tab/>
        </w:r>
        <w:r>
          <w:rPr>
            <w:color w:val="FF0000"/>
          </w:rPr>
          <w:tab/>
          <w:t>: word, excel, powerpoint dll</w:t>
        </w:r>
      </w:ins>
    </w:p>
    <w:p w14:paraId="168A8423" w14:textId="77777777" w:rsidR="00EB08C7" w:rsidRDefault="00EB08C7" w:rsidP="00EB08C7">
      <w:pPr>
        <w:pStyle w:val="ListParagraph"/>
        <w:spacing w:line="360" w:lineRule="auto"/>
        <w:ind w:right="-2250"/>
        <w:jc w:val="both"/>
        <w:rPr>
          <w:ins w:id="57" w:author="WawanHN" w:date="2020-06-02T14:35:00Z"/>
          <w:color w:val="FF0000"/>
        </w:rPr>
        <w:pPrChange w:id="58" w:author="WawanHN" w:date="2020-06-02T14:35:00Z">
          <w:pPr>
            <w:spacing w:line="360" w:lineRule="auto"/>
            <w:ind w:right="-2250"/>
            <w:jc w:val="both"/>
          </w:pPr>
        </w:pPrChange>
      </w:pPr>
      <w:ins w:id="59" w:author="WawanHN" w:date="2020-06-02T14:35:00Z">
        <w:r>
          <w:rPr>
            <w:color w:val="FF0000"/>
          </w:rPr>
          <w:t>Basisdata</w:t>
        </w:r>
        <w:r>
          <w:rPr>
            <w:color w:val="FF0000"/>
          </w:rPr>
          <w:tab/>
          <w:t xml:space="preserve">: </w:t>
        </w:r>
      </w:ins>
    </w:p>
    <w:p w14:paraId="23C7BB33" w14:textId="77777777" w:rsidR="00EB08C7" w:rsidRDefault="00EB08C7" w:rsidP="00EB08C7">
      <w:pPr>
        <w:pStyle w:val="ListParagraph"/>
        <w:spacing w:line="360" w:lineRule="auto"/>
        <w:ind w:right="-2250"/>
        <w:jc w:val="both"/>
        <w:rPr>
          <w:ins w:id="60" w:author="WawanHN" w:date="2020-06-02T14:35:00Z"/>
          <w:color w:val="FF0000"/>
        </w:rPr>
        <w:pPrChange w:id="61" w:author="WawanHN" w:date="2020-06-02T14:35:00Z">
          <w:pPr>
            <w:spacing w:line="360" w:lineRule="auto"/>
            <w:ind w:right="-2250"/>
            <w:jc w:val="both"/>
          </w:pPr>
        </w:pPrChange>
      </w:pPr>
      <w:ins w:id="62" w:author="WawanHN" w:date="2020-06-02T14:35:00Z">
        <w:r>
          <w:rPr>
            <w:color w:val="FF0000"/>
          </w:rPr>
          <w:t>SIG</w:t>
        </w:r>
        <w:r>
          <w:rPr>
            <w:color w:val="FF0000"/>
          </w:rPr>
          <w:tab/>
        </w:r>
        <w:r>
          <w:rPr>
            <w:color w:val="FF0000"/>
          </w:rPr>
          <w:tab/>
          <w:t>:</w:t>
        </w:r>
      </w:ins>
    </w:p>
    <w:p w14:paraId="7E5E8897" w14:textId="630E06AD" w:rsidR="00EB08C7" w:rsidRDefault="00EB08C7" w:rsidP="00EB08C7">
      <w:pPr>
        <w:pStyle w:val="ListParagraph"/>
        <w:spacing w:line="360" w:lineRule="auto"/>
        <w:ind w:right="-2250"/>
        <w:jc w:val="both"/>
        <w:rPr>
          <w:ins w:id="63" w:author="WawanHN" w:date="2020-06-02T14:34:00Z"/>
          <w:color w:val="FF0000"/>
        </w:rPr>
        <w:pPrChange w:id="64" w:author="WawanHN" w:date="2020-06-02T14:35:00Z">
          <w:pPr>
            <w:spacing w:line="360" w:lineRule="auto"/>
            <w:ind w:right="-2250"/>
            <w:jc w:val="both"/>
          </w:pPr>
        </w:pPrChange>
      </w:pPr>
      <w:ins w:id="65" w:author="WawanHN" w:date="2020-06-02T14:36:00Z">
        <w:r>
          <w:rPr>
            <w:color w:val="FF0000"/>
          </w:rPr>
          <w:t xml:space="preserve">Sebutkan </w:t>
        </w:r>
      </w:ins>
      <w:ins w:id="66" w:author="WawanHN" w:date="2020-06-02T14:35:00Z">
        <w:r>
          <w:rPr>
            <w:color w:val="FF0000"/>
          </w:rPr>
          <w:t>Aplikasi lain</w:t>
        </w:r>
        <w:r>
          <w:rPr>
            <w:color w:val="FF0000"/>
          </w:rPr>
          <w:tab/>
          <w:t xml:space="preserve">: </w:t>
        </w:r>
      </w:ins>
    </w:p>
    <w:p w14:paraId="374907B4" w14:textId="01A9FB6A" w:rsidR="00EB08C7" w:rsidRPr="00EB08C7" w:rsidRDefault="00EB08C7" w:rsidP="00EB08C7">
      <w:pPr>
        <w:pStyle w:val="ListParagraph"/>
        <w:numPr>
          <w:ilvl w:val="0"/>
          <w:numId w:val="29"/>
        </w:numPr>
        <w:spacing w:line="360" w:lineRule="auto"/>
        <w:ind w:right="-2250"/>
        <w:jc w:val="both"/>
        <w:rPr>
          <w:color w:val="FF0000"/>
          <w:rPrChange w:id="67" w:author="WawanHN" w:date="2020-06-02T14:34:00Z">
            <w:rPr/>
          </w:rPrChange>
        </w:rPr>
        <w:pPrChange w:id="68" w:author="WawanHN" w:date="2020-06-02T14:34:00Z">
          <w:pPr>
            <w:spacing w:line="360" w:lineRule="auto"/>
            <w:ind w:right="-2250"/>
            <w:jc w:val="both"/>
          </w:pPr>
        </w:pPrChange>
      </w:pPr>
      <w:ins w:id="69" w:author="WawanHN" w:date="2020-06-02T14:35:00Z">
        <w:r>
          <w:rPr>
            <w:color w:val="FF0000"/>
          </w:rPr>
          <w:t>Aplikasi yang dimasa depan digunakan:</w:t>
        </w:r>
      </w:ins>
      <w:ins w:id="70" w:author="WawanHN" w:date="2020-06-02T14:36:00Z">
        <w:r>
          <w:rPr>
            <w:color w:val="FF0000"/>
          </w:rPr>
          <w:t>?</w:t>
        </w:r>
      </w:ins>
    </w:p>
    <w:p w14:paraId="5A2317A2" w14:textId="77777777" w:rsidR="009E2EDB" w:rsidRDefault="009E2EDB" w:rsidP="009E2EDB">
      <w:pPr>
        <w:pStyle w:val="Heading2"/>
      </w:pPr>
      <w:bookmarkStart w:id="71" w:name="_Arsitektur_teknologi"/>
      <w:bookmarkEnd w:id="71"/>
      <w:r>
        <w:t>Arsitektur teknologi</w:t>
      </w:r>
    </w:p>
    <w:p w14:paraId="0F4E8942" w14:textId="77777777" w:rsidR="00F71392" w:rsidRDefault="0085121C" w:rsidP="00F71392">
      <w:pPr>
        <w:spacing w:line="360" w:lineRule="auto"/>
        <w:ind w:right="-2250"/>
        <w:jc w:val="both"/>
      </w:pPr>
      <w:r>
        <w:t>Tujuan utama dari arsitektur teknologi adalah untuk mendefinisikan jenis-jenis teknologi yang digunakan aplikasi-aplikasi dalam manajemen/mengakses basis</w:t>
      </w:r>
      <w:r w:rsidRPr="00DF464E">
        <w:t>data</w:t>
      </w:r>
      <w:r>
        <w:t>.</w:t>
      </w:r>
      <w:r w:rsidR="00AB6888">
        <w:t xml:space="preserve"> Arsitektur teknologi tidak menjelaskan analisis detail perangkat lunak dan perangkat keras, namun mendefinisikan secara global kebutuhan teknologi untuk mendukung suatu sistem berjalan. </w:t>
      </w:r>
      <w:r w:rsidR="00F71392">
        <w:t>Langkah-langkah dalam tahap arsitektur teknologi adalah sebagai berikut:</w:t>
      </w:r>
    </w:p>
    <w:p w14:paraId="52F44F90" w14:textId="77777777" w:rsidR="00F71392" w:rsidRDefault="00F71392" w:rsidP="00F71392">
      <w:pPr>
        <w:pStyle w:val="ListParagraph"/>
        <w:numPr>
          <w:ilvl w:val="0"/>
          <w:numId w:val="24"/>
        </w:numPr>
        <w:spacing w:line="360" w:lineRule="auto"/>
        <w:ind w:right="-2250"/>
        <w:jc w:val="both"/>
      </w:pPr>
      <w:r>
        <w:t xml:space="preserve">Identifikasi teknologi menurut </w:t>
      </w:r>
      <w:r w:rsidRPr="00F71392">
        <w:rPr>
          <w:i/>
        </w:rPr>
        <w:t>platform</w:t>
      </w:r>
      <w:r>
        <w:t>.</w:t>
      </w:r>
    </w:p>
    <w:p w14:paraId="019D3610" w14:textId="77777777" w:rsidR="00F71392" w:rsidRDefault="00F71392" w:rsidP="00F71392">
      <w:pPr>
        <w:pStyle w:val="ListParagraph"/>
        <w:numPr>
          <w:ilvl w:val="0"/>
          <w:numId w:val="24"/>
        </w:numPr>
        <w:spacing w:line="360" w:lineRule="auto"/>
        <w:ind w:right="-2250"/>
        <w:jc w:val="both"/>
      </w:pPr>
      <w:r>
        <w:lastRenderedPageBreak/>
        <w:t>Mendefinisikan platform teknologi.</w:t>
      </w:r>
    </w:p>
    <w:p w14:paraId="072FA2C3" w14:textId="77777777" w:rsidR="00F71392" w:rsidRDefault="00F71392" w:rsidP="00F71392">
      <w:pPr>
        <w:pStyle w:val="ListParagraph"/>
        <w:numPr>
          <w:ilvl w:val="0"/>
          <w:numId w:val="24"/>
        </w:numPr>
        <w:spacing w:line="360" w:lineRule="auto"/>
        <w:ind w:right="-2250"/>
        <w:jc w:val="both"/>
      </w:pPr>
      <w:r>
        <w:t>Hubungan teknologi dalam mendukung aplikasi dan model data.</w:t>
      </w:r>
    </w:p>
    <w:p w14:paraId="4C3A72CA" w14:textId="77777777" w:rsidR="002706AD" w:rsidRDefault="00F71392" w:rsidP="00F71392">
      <w:pPr>
        <w:pStyle w:val="ListParagraph"/>
        <w:numPr>
          <w:ilvl w:val="0"/>
          <w:numId w:val="24"/>
        </w:numPr>
        <w:spacing w:line="360" w:lineRule="auto"/>
        <w:ind w:right="-2250"/>
        <w:jc w:val="both"/>
        <w:rPr>
          <w:ins w:id="72" w:author="WawanHN" w:date="2020-06-02T14:30:00Z"/>
        </w:rPr>
      </w:pPr>
      <w:r>
        <w:t>Distribusi arsitektur teknologi.</w:t>
      </w:r>
    </w:p>
    <w:p w14:paraId="05525F88" w14:textId="77777777" w:rsidR="002706AD" w:rsidRPr="00CC2B56" w:rsidRDefault="002706AD" w:rsidP="002706AD">
      <w:pPr>
        <w:spacing w:line="360" w:lineRule="auto"/>
        <w:ind w:right="-2250"/>
        <w:jc w:val="both"/>
        <w:rPr>
          <w:ins w:id="73" w:author="WawanHN" w:date="2020-06-02T14:30:00Z"/>
          <w:color w:val="FF0000"/>
          <w:rPrChange w:id="74" w:author="WawanHN" w:date="2020-06-02T14:36:00Z">
            <w:rPr>
              <w:ins w:id="75" w:author="WawanHN" w:date="2020-06-02T14:30:00Z"/>
            </w:rPr>
          </w:rPrChange>
        </w:rPr>
        <w:pPrChange w:id="76" w:author="WawanHN" w:date="2020-06-02T14:30:00Z">
          <w:pPr>
            <w:pStyle w:val="ListParagraph"/>
            <w:numPr>
              <w:numId w:val="24"/>
            </w:numPr>
            <w:spacing w:line="360" w:lineRule="auto"/>
            <w:ind w:right="-2250" w:hanging="360"/>
            <w:jc w:val="both"/>
          </w:pPr>
        </w:pPrChange>
      </w:pPr>
      <w:ins w:id="77" w:author="WawanHN" w:date="2020-06-02T14:30:00Z">
        <w:r w:rsidRPr="00CC2B56">
          <w:rPr>
            <w:color w:val="FF0000"/>
            <w:rPrChange w:id="78" w:author="WawanHN" w:date="2020-06-02T14:36:00Z">
              <w:rPr/>
            </w:rPrChange>
          </w:rPr>
          <w:t>Analisis teknologi saat ini di Bappeda Kab. OKU Selatan,</w:t>
        </w:r>
      </w:ins>
    </w:p>
    <w:p w14:paraId="13B6DBCA" w14:textId="77777777" w:rsidR="002706AD" w:rsidRPr="00CC2B56" w:rsidRDefault="002706AD" w:rsidP="002706AD">
      <w:pPr>
        <w:spacing w:line="360" w:lineRule="auto"/>
        <w:ind w:right="-2250"/>
        <w:jc w:val="both"/>
        <w:rPr>
          <w:ins w:id="79" w:author="WawanHN" w:date="2020-06-02T14:32:00Z"/>
          <w:color w:val="FF0000"/>
          <w:rPrChange w:id="80" w:author="WawanHN" w:date="2020-06-02T14:36:00Z">
            <w:rPr>
              <w:ins w:id="81" w:author="WawanHN" w:date="2020-06-02T14:32:00Z"/>
            </w:rPr>
          </w:rPrChange>
        </w:rPr>
        <w:pPrChange w:id="82" w:author="WawanHN" w:date="2020-06-02T14:30:00Z">
          <w:pPr>
            <w:pStyle w:val="ListParagraph"/>
            <w:numPr>
              <w:numId w:val="24"/>
            </w:numPr>
            <w:spacing w:line="360" w:lineRule="auto"/>
            <w:ind w:right="-2250" w:hanging="360"/>
            <w:jc w:val="both"/>
          </w:pPr>
        </w:pPrChange>
      </w:pPr>
      <w:ins w:id="83" w:author="WawanHN" w:date="2020-06-02T14:30:00Z">
        <w:r w:rsidRPr="00CC2B56">
          <w:rPr>
            <w:color w:val="FF0000"/>
            <w:rPrChange w:id="84" w:author="WawanHN" w:date="2020-06-02T14:36:00Z">
              <w:rPr/>
            </w:rPrChange>
          </w:rPr>
          <w:t xml:space="preserve">Data dihasilkan dari </w:t>
        </w:r>
      </w:ins>
      <w:ins w:id="85" w:author="WawanHN" w:date="2020-06-02T14:31:00Z">
        <w:r w:rsidRPr="00CC2B56">
          <w:rPr>
            <w:color w:val="FF0000"/>
            <w:rPrChange w:id="86" w:author="WawanHN" w:date="2020-06-02T14:36:00Z">
              <w:rPr/>
            </w:rPrChange>
          </w:rPr>
          <w:t xml:space="preserve">survey/kuisioner yang diisi oleh Bappeda Kabupaten OKUS, data yang dibutuhkan meliputi: </w:t>
        </w:r>
      </w:ins>
    </w:p>
    <w:p w14:paraId="2656E5B9" w14:textId="77777777" w:rsidR="002706AD" w:rsidRPr="00CC2B56" w:rsidRDefault="002706AD" w:rsidP="002706AD">
      <w:pPr>
        <w:pStyle w:val="ListParagraph"/>
        <w:numPr>
          <w:ilvl w:val="0"/>
          <w:numId w:val="28"/>
        </w:numPr>
        <w:spacing w:line="360" w:lineRule="auto"/>
        <w:ind w:right="-2250"/>
        <w:jc w:val="both"/>
        <w:rPr>
          <w:ins w:id="87" w:author="WawanHN" w:date="2020-06-02T14:32:00Z"/>
          <w:color w:val="FF0000"/>
          <w:rPrChange w:id="88" w:author="WawanHN" w:date="2020-06-02T14:36:00Z">
            <w:rPr>
              <w:ins w:id="89" w:author="WawanHN" w:date="2020-06-02T14:32:00Z"/>
            </w:rPr>
          </w:rPrChange>
        </w:rPr>
        <w:pPrChange w:id="90" w:author="WawanHN" w:date="2020-06-02T14:32:00Z">
          <w:pPr>
            <w:pStyle w:val="ListParagraph"/>
            <w:numPr>
              <w:numId w:val="24"/>
            </w:numPr>
            <w:spacing w:line="360" w:lineRule="auto"/>
            <w:ind w:right="-2250" w:hanging="360"/>
            <w:jc w:val="both"/>
          </w:pPr>
        </w:pPrChange>
      </w:pPr>
      <w:bookmarkStart w:id="91" w:name="_GoBack"/>
      <w:ins w:id="92" w:author="WawanHN" w:date="2020-06-02T14:31:00Z">
        <w:r w:rsidRPr="00CC2B56">
          <w:rPr>
            <w:color w:val="FF0000"/>
            <w:rPrChange w:id="93" w:author="WawanHN" w:date="2020-06-02T14:36:00Z">
              <w:rPr/>
            </w:rPrChange>
          </w:rPr>
          <w:t xml:space="preserve">struktur jaringan, </w:t>
        </w:r>
      </w:ins>
    </w:p>
    <w:p w14:paraId="416760B7" w14:textId="77777777" w:rsidR="002706AD" w:rsidRPr="00CC2B56" w:rsidRDefault="002706AD" w:rsidP="002706AD">
      <w:pPr>
        <w:pStyle w:val="ListParagraph"/>
        <w:numPr>
          <w:ilvl w:val="0"/>
          <w:numId w:val="28"/>
        </w:numPr>
        <w:spacing w:line="360" w:lineRule="auto"/>
        <w:ind w:right="-2250"/>
        <w:jc w:val="both"/>
        <w:rPr>
          <w:ins w:id="94" w:author="WawanHN" w:date="2020-06-02T14:32:00Z"/>
          <w:color w:val="FF0000"/>
          <w:rPrChange w:id="95" w:author="WawanHN" w:date="2020-06-02T14:36:00Z">
            <w:rPr>
              <w:ins w:id="96" w:author="WawanHN" w:date="2020-06-02T14:32:00Z"/>
            </w:rPr>
          </w:rPrChange>
        </w:rPr>
        <w:pPrChange w:id="97" w:author="WawanHN" w:date="2020-06-02T14:32:00Z">
          <w:pPr>
            <w:pStyle w:val="ListParagraph"/>
            <w:numPr>
              <w:numId w:val="24"/>
            </w:numPr>
            <w:spacing w:line="360" w:lineRule="auto"/>
            <w:ind w:right="-2250" w:hanging="360"/>
            <w:jc w:val="both"/>
          </w:pPr>
        </w:pPrChange>
      </w:pPr>
      <w:ins w:id="98" w:author="WawanHN" w:date="2020-06-02T14:32:00Z">
        <w:r w:rsidRPr="00CC2B56">
          <w:rPr>
            <w:color w:val="FF0000"/>
            <w:rPrChange w:id="99" w:author="WawanHN" w:date="2020-06-02T14:36:00Z">
              <w:rPr/>
            </w:rPrChange>
          </w:rPr>
          <w:t xml:space="preserve">adakah </w:t>
        </w:r>
      </w:ins>
      <w:ins w:id="100" w:author="WawanHN" w:date="2020-06-02T14:31:00Z">
        <w:r w:rsidRPr="00CC2B56">
          <w:rPr>
            <w:color w:val="FF0000"/>
            <w:rPrChange w:id="101" w:author="WawanHN" w:date="2020-06-02T14:36:00Z">
              <w:rPr/>
            </w:rPrChange>
          </w:rPr>
          <w:t>komputer server,</w:t>
        </w:r>
      </w:ins>
    </w:p>
    <w:p w14:paraId="70CCFC41" w14:textId="77777777" w:rsidR="002706AD" w:rsidRPr="00CC2B56" w:rsidRDefault="002706AD" w:rsidP="002706AD">
      <w:pPr>
        <w:pStyle w:val="ListParagraph"/>
        <w:numPr>
          <w:ilvl w:val="0"/>
          <w:numId w:val="28"/>
        </w:numPr>
        <w:spacing w:line="360" w:lineRule="auto"/>
        <w:ind w:right="-2250"/>
        <w:jc w:val="both"/>
        <w:rPr>
          <w:ins w:id="102" w:author="WawanHN" w:date="2020-06-02T14:32:00Z"/>
          <w:color w:val="FF0000"/>
          <w:rPrChange w:id="103" w:author="WawanHN" w:date="2020-06-02T14:36:00Z">
            <w:rPr>
              <w:ins w:id="104" w:author="WawanHN" w:date="2020-06-02T14:32:00Z"/>
            </w:rPr>
          </w:rPrChange>
        </w:rPr>
        <w:pPrChange w:id="105" w:author="WawanHN" w:date="2020-06-02T14:32:00Z">
          <w:pPr>
            <w:pStyle w:val="ListParagraph"/>
            <w:numPr>
              <w:numId w:val="24"/>
            </w:numPr>
            <w:spacing w:line="360" w:lineRule="auto"/>
            <w:ind w:right="-2250" w:hanging="360"/>
            <w:jc w:val="both"/>
          </w:pPr>
        </w:pPrChange>
      </w:pPr>
      <w:ins w:id="106" w:author="WawanHN" w:date="2020-06-02T14:32:00Z">
        <w:r w:rsidRPr="00CC2B56">
          <w:rPr>
            <w:color w:val="FF0000"/>
            <w:rPrChange w:id="107" w:author="WawanHN" w:date="2020-06-02T14:36:00Z">
              <w:rPr/>
            </w:rPrChange>
          </w:rPr>
          <w:t>julmah komputer</w:t>
        </w:r>
      </w:ins>
      <w:ins w:id="108" w:author="WawanHN" w:date="2020-06-02T14:31:00Z">
        <w:r w:rsidRPr="00CC2B56">
          <w:rPr>
            <w:color w:val="FF0000"/>
            <w:rPrChange w:id="109" w:author="WawanHN" w:date="2020-06-02T14:36:00Z">
              <w:rPr/>
            </w:rPrChange>
          </w:rPr>
          <w:t xml:space="preserve"> klien, </w:t>
        </w:r>
      </w:ins>
    </w:p>
    <w:p w14:paraId="534F8AD2" w14:textId="77777777" w:rsidR="002706AD" w:rsidRPr="00CC2B56" w:rsidRDefault="002706AD" w:rsidP="002706AD">
      <w:pPr>
        <w:pStyle w:val="ListParagraph"/>
        <w:numPr>
          <w:ilvl w:val="0"/>
          <w:numId w:val="28"/>
        </w:numPr>
        <w:spacing w:line="360" w:lineRule="auto"/>
        <w:ind w:right="-2250"/>
        <w:jc w:val="both"/>
        <w:rPr>
          <w:ins w:id="110" w:author="WawanHN" w:date="2020-06-02T14:33:00Z"/>
          <w:color w:val="FF0000"/>
          <w:rPrChange w:id="111" w:author="WawanHN" w:date="2020-06-02T14:36:00Z">
            <w:rPr>
              <w:ins w:id="112" w:author="WawanHN" w:date="2020-06-02T14:33:00Z"/>
            </w:rPr>
          </w:rPrChange>
        </w:rPr>
        <w:pPrChange w:id="113" w:author="WawanHN" w:date="2020-06-02T14:32:00Z">
          <w:pPr>
            <w:pStyle w:val="ListParagraph"/>
            <w:numPr>
              <w:numId w:val="24"/>
            </w:numPr>
            <w:spacing w:line="360" w:lineRule="auto"/>
            <w:ind w:right="-2250" w:hanging="360"/>
            <w:jc w:val="both"/>
          </w:pPr>
        </w:pPrChange>
      </w:pPr>
      <w:ins w:id="114" w:author="WawanHN" w:date="2020-06-02T14:33:00Z">
        <w:r w:rsidRPr="00CC2B56">
          <w:rPr>
            <w:color w:val="FF0000"/>
            <w:rPrChange w:id="115" w:author="WawanHN" w:date="2020-06-02T14:36:00Z">
              <w:rPr/>
            </w:rPrChange>
          </w:rPr>
          <w:t xml:space="preserve">berapa user/jumlah </w:t>
        </w:r>
      </w:ins>
      <w:ins w:id="116" w:author="WawanHN" w:date="2020-06-02T14:31:00Z">
        <w:r w:rsidRPr="00CC2B56">
          <w:rPr>
            <w:color w:val="FF0000"/>
            <w:rPrChange w:id="117" w:author="WawanHN" w:date="2020-06-02T14:36:00Z">
              <w:rPr/>
            </w:rPrChange>
          </w:rPr>
          <w:t xml:space="preserve">pengguna jaringan, </w:t>
        </w:r>
      </w:ins>
    </w:p>
    <w:p w14:paraId="1F7386EC" w14:textId="77777777" w:rsidR="002706AD" w:rsidRPr="00CC2B56" w:rsidRDefault="002706AD" w:rsidP="002706AD">
      <w:pPr>
        <w:pStyle w:val="ListParagraph"/>
        <w:numPr>
          <w:ilvl w:val="0"/>
          <w:numId w:val="28"/>
        </w:numPr>
        <w:spacing w:line="360" w:lineRule="auto"/>
        <w:ind w:right="-2250"/>
        <w:jc w:val="both"/>
        <w:rPr>
          <w:ins w:id="118" w:author="WawanHN" w:date="2020-06-02T14:33:00Z"/>
          <w:color w:val="FF0000"/>
          <w:rPrChange w:id="119" w:author="WawanHN" w:date="2020-06-02T14:36:00Z">
            <w:rPr>
              <w:ins w:id="120" w:author="WawanHN" w:date="2020-06-02T14:33:00Z"/>
            </w:rPr>
          </w:rPrChange>
        </w:rPr>
        <w:pPrChange w:id="121" w:author="WawanHN" w:date="2020-06-02T14:32:00Z">
          <w:pPr>
            <w:pStyle w:val="ListParagraph"/>
            <w:numPr>
              <w:numId w:val="24"/>
            </w:numPr>
            <w:spacing w:line="360" w:lineRule="auto"/>
            <w:ind w:right="-2250" w:hanging="360"/>
            <w:jc w:val="both"/>
          </w:pPr>
        </w:pPrChange>
      </w:pPr>
      <w:ins w:id="122" w:author="WawanHN" w:date="2020-06-02T14:33:00Z">
        <w:r w:rsidRPr="00CC2B56">
          <w:rPr>
            <w:color w:val="FF0000"/>
            <w:rPrChange w:id="123" w:author="WawanHN" w:date="2020-06-02T14:36:00Z">
              <w:rPr/>
            </w:rPrChange>
          </w:rPr>
          <w:t xml:space="preserve">apakah ada </w:t>
        </w:r>
      </w:ins>
      <w:ins w:id="124" w:author="WawanHN" w:date="2020-06-02T14:31:00Z">
        <w:r w:rsidRPr="00CC2B56">
          <w:rPr>
            <w:color w:val="FF0000"/>
            <w:rPrChange w:id="125" w:author="WawanHN" w:date="2020-06-02T14:36:00Z">
              <w:rPr/>
            </w:rPrChange>
          </w:rPr>
          <w:t>administrator</w:t>
        </w:r>
      </w:ins>
      <w:ins w:id="126" w:author="WawanHN" w:date="2020-06-02T14:33:00Z">
        <w:r w:rsidRPr="00CC2B56">
          <w:rPr>
            <w:color w:val="FF0000"/>
            <w:rPrChange w:id="127" w:author="WawanHN" w:date="2020-06-02T14:36:00Z">
              <w:rPr/>
            </w:rPrChange>
          </w:rPr>
          <w:t xml:space="preserve"> khusus jaringan?</w:t>
        </w:r>
      </w:ins>
      <w:ins w:id="128" w:author="WawanHN" w:date="2020-06-02T14:31:00Z">
        <w:r w:rsidRPr="00CC2B56">
          <w:rPr>
            <w:color w:val="FF0000"/>
            <w:rPrChange w:id="129" w:author="WawanHN" w:date="2020-06-02T14:36:00Z">
              <w:rPr/>
            </w:rPrChange>
          </w:rPr>
          <w:t xml:space="preserve">, </w:t>
        </w:r>
      </w:ins>
    </w:p>
    <w:p w14:paraId="701C674F" w14:textId="77777777" w:rsidR="002706AD" w:rsidRPr="00CC2B56" w:rsidRDefault="002706AD" w:rsidP="002706AD">
      <w:pPr>
        <w:pStyle w:val="ListParagraph"/>
        <w:numPr>
          <w:ilvl w:val="0"/>
          <w:numId w:val="28"/>
        </w:numPr>
        <w:spacing w:line="360" w:lineRule="auto"/>
        <w:ind w:right="-2250"/>
        <w:jc w:val="both"/>
        <w:rPr>
          <w:ins w:id="130" w:author="WawanHN" w:date="2020-06-02T14:33:00Z"/>
          <w:color w:val="FF0000"/>
          <w:rPrChange w:id="131" w:author="WawanHN" w:date="2020-06-02T14:36:00Z">
            <w:rPr>
              <w:ins w:id="132" w:author="WawanHN" w:date="2020-06-02T14:33:00Z"/>
            </w:rPr>
          </w:rPrChange>
        </w:rPr>
        <w:pPrChange w:id="133" w:author="WawanHN" w:date="2020-06-02T14:32:00Z">
          <w:pPr>
            <w:pStyle w:val="ListParagraph"/>
            <w:numPr>
              <w:numId w:val="24"/>
            </w:numPr>
            <w:spacing w:line="360" w:lineRule="auto"/>
            <w:ind w:right="-2250" w:hanging="360"/>
            <w:jc w:val="both"/>
          </w:pPr>
        </w:pPrChange>
      </w:pPr>
      <w:ins w:id="134" w:author="WawanHN" w:date="2020-06-02T14:31:00Z">
        <w:r w:rsidRPr="00CC2B56">
          <w:rPr>
            <w:color w:val="FF0000"/>
            <w:rPrChange w:id="135" w:author="WawanHN" w:date="2020-06-02T14:36:00Z">
              <w:rPr/>
            </w:rPrChange>
          </w:rPr>
          <w:t>jenis koneksi/isp internet yang digu</w:t>
        </w:r>
      </w:ins>
      <w:ins w:id="136" w:author="WawanHN" w:date="2020-06-02T14:32:00Z">
        <w:r w:rsidRPr="00CC2B56">
          <w:rPr>
            <w:color w:val="FF0000"/>
            <w:rPrChange w:id="137" w:author="WawanHN" w:date="2020-06-02T14:36:00Z">
              <w:rPr/>
            </w:rPrChange>
          </w:rPr>
          <w:t>nakan</w:t>
        </w:r>
      </w:ins>
      <w:ins w:id="138" w:author="WawanHN" w:date="2020-06-02T14:33:00Z">
        <w:r w:rsidRPr="00CC2B56">
          <w:rPr>
            <w:color w:val="FF0000"/>
            <w:rPrChange w:id="139" w:author="WawanHN" w:date="2020-06-02T14:36:00Z">
              <w:rPr/>
            </w:rPrChange>
          </w:rPr>
          <w:t>?.</w:t>
        </w:r>
      </w:ins>
    </w:p>
    <w:p w14:paraId="71AFBB33" w14:textId="4529065D" w:rsidR="002706AD" w:rsidRPr="00CC2B56" w:rsidRDefault="002706AD" w:rsidP="002706AD">
      <w:pPr>
        <w:pStyle w:val="ListParagraph"/>
        <w:numPr>
          <w:ilvl w:val="0"/>
          <w:numId w:val="28"/>
        </w:numPr>
        <w:spacing w:line="360" w:lineRule="auto"/>
        <w:ind w:right="-2250"/>
        <w:jc w:val="both"/>
        <w:rPr>
          <w:ins w:id="140" w:author="WawanHN" w:date="2020-06-02T14:33:00Z"/>
          <w:color w:val="FF0000"/>
          <w:rPrChange w:id="141" w:author="WawanHN" w:date="2020-06-02T14:36:00Z">
            <w:rPr>
              <w:ins w:id="142" w:author="WawanHN" w:date="2020-06-02T14:33:00Z"/>
            </w:rPr>
          </w:rPrChange>
        </w:rPr>
        <w:pPrChange w:id="143" w:author="WawanHN" w:date="2020-06-02T14:32:00Z">
          <w:pPr>
            <w:pStyle w:val="ListParagraph"/>
            <w:numPr>
              <w:numId w:val="24"/>
            </w:numPr>
            <w:spacing w:line="360" w:lineRule="auto"/>
            <w:ind w:right="-2250" w:hanging="360"/>
            <w:jc w:val="both"/>
          </w:pPr>
        </w:pPrChange>
      </w:pPr>
      <w:ins w:id="144" w:author="WawanHN" w:date="2020-06-02T14:32:00Z">
        <w:r w:rsidRPr="00CC2B56">
          <w:rPr>
            <w:color w:val="FF0000"/>
            <w:rPrChange w:id="145" w:author="WawanHN" w:date="2020-06-02T14:36:00Z">
              <w:rPr/>
            </w:rPrChange>
          </w:rPr>
          <w:t xml:space="preserve">aplikasi/program yang saat ini </w:t>
        </w:r>
        <w:commentRangeStart w:id="146"/>
        <w:r w:rsidRPr="00CC2B56">
          <w:rPr>
            <w:color w:val="FF0000"/>
            <w:rPrChange w:id="147" w:author="WawanHN" w:date="2020-06-02T14:36:00Z">
              <w:rPr/>
            </w:rPrChange>
          </w:rPr>
          <w:t>digunakan</w:t>
        </w:r>
        <w:commentRangeEnd w:id="146"/>
        <w:r w:rsidRPr="00CC2B56">
          <w:rPr>
            <w:rStyle w:val="CommentReference"/>
            <w:color w:val="FF0000"/>
            <w:rPrChange w:id="148" w:author="WawanHN" w:date="2020-06-02T14:36:00Z">
              <w:rPr>
                <w:rStyle w:val="CommentReference"/>
              </w:rPr>
            </w:rPrChange>
          </w:rPr>
          <w:commentReference w:id="146"/>
        </w:r>
      </w:ins>
      <w:ins w:id="149" w:author="WawanHN" w:date="2020-06-02T14:33:00Z">
        <w:r w:rsidRPr="00CC2B56">
          <w:rPr>
            <w:color w:val="FF0000"/>
            <w:rPrChange w:id="150" w:author="WawanHN" w:date="2020-06-02T14:36:00Z">
              <w:rPr/>
            </w:rPrChange>
          </w:rPr>
          <w:t>?</w:t>
        </w:r>
      </w:ins>
    </w:p>
    <w:p w14:paraId="51E5EABC" w14:textId="45DE8463" w:rsidR="002706AD" w:rsidRPr="00CC2B56" w:rsidRDefault="002706AD" w:rsidP="002706AD">
      <w:pPr>
        <w:pStyle w:val="ListParagraph"/>
        <w:numPr>
          <w:ilvl w:val="0"/>
          <w:numId w:val="28"/>
        </w:numPr>
        <w:spacing w:line="360" w:lineRule="auto"/>
        <w:ind w:right="-2250"/>
        <w:jc w:val="both"/>
        <w:rPr>
          <w:ins w:id="151" w:author="WawanHN" w:date="2020-06-02T14:33:00Z"/>
          <w:color w:val="FF0000"/>
          <w:rPrChange w:id="152" w:author="WawanHN" w:date="2020-06-02T14:36:00Z">
            <w:rPr>
              <w:ins w:id="153" w:author="WawanHN" w:date="2020-06-02T14:33:00Z"/>
            </w:rPr>
          </w:rPrChange>
        </w:rPr>
        <w:pPrChange w:id="154" w:author="WawanHN" w:date="2020-06-02T14:32:00Z">
          <w:pPr>
            <w:pStyle w:val="ListParagraph"/>
            <w:numPr>
              <w:numId w:val="24"/>
            </w:numPr>
            <w:spacing w:line="360" w:lineRule="auto"/>
            <w:ind w:right="-2250" w:hanging="360"/>
            <w:jc w:val="both"/>
          </w:pPr>
        </w:pPrChange>
      </w:pPr>
      <w:ins w:id="155" w:author="WawanHN" w:date="2020-06-02T14:33:00Z">
        <w:r w:rsidRPr="00CC2B56">
          <w:rPr>
            <w:color w:val="FF0000"/>
            <w:rPrChange w:id="156" w:author="WawanHN" w:date="2020-06-02T14:36:00Z">
              <w:rPr/>
            </w:rPrChange>
          </w:rPr>
          <w:t>Rencana terkait jaringan, komputer, aplikasi yang digunakan di masa depan</w:t>
        </w:r>
      </w:ins>
      <w:ins w:id="157" w:author="WawanHN" w:date="2020-06-02T14:34:00Z">
        <w:r w:rsidRPr="00CC2B56">
          <w:rPr>
            <w:color w:val="FF0000"/>
            <w:rPrChange w:id="158" w:author="WawanHN" w:date="2020-06-02T14:36:00Z">
              <w:rPr/>
            </w:rPrChange>
          </w:rPr>
          <w:t>?</w:t>
        </w:r>
      </w:ins>
    </w:p>
    <w:bookmarkEnd w:id="91"/>
    <w:p w14:paraId="4983C6FE" w14:textId="5E01448D" w:rsidR="00E75F56" w:rsidRDefault="00E75F56" w:rsidP="002706AD">
      <w:pPr>
        <w:pStyle w:val="ListParagraph"/>
        <w:numPr>
          <w:ilvl w:val="0"/>
          <w:numId w:val="28"/>
        </w:numPr>
        <w:spacing w:line="360" w:lineRule="auto"/>
        <w:ind w:right="-2250"/>
        <w:jc w:val="both"/>
        <w:pPrChange w:id="159" w:author="WawanHN" w:date="2020-06-02T14:32:00Z">
          <w:pPr>
            <w:pStyle w:val="ListParagraph"/>
            <w:numPr>
              <w:numId w:val="24"/>
            </w:numPr>
            <w:spacing w:line="360" w:lineRule="auto"/>
            <w:ind w:right="-2250" w:hanging="360"/>
            <w:jc w:val="both"/>
          </w:pPr>
        </w:pPrChange>
      </w:pPr>
      <w:r>
        <w:br w:type="page"/>
      </w:r>
    </w:p>
    <w:p w14:paraId="5F75CD6F" w14:textId="77777777" w:rsidR="00D7580B" w:rsidRDefault="009E2EDB" w:rsidP="009E2EDB">
      <w:pPr>
        <w:pStyle w:val="Heading1"/>
      </w:pPr>
      <w:bookmarkStart w:id="160" w:name="_Perancangan_sistem_1"/>
      <w:bookmarkEnd w:id="160"/>
      <w:r>
        <w:lastRenderedPageBreak/>
        <w:t>Perancangan sistem</w:t>
      </w:r>
    </w:p>
    <w:p w14:paraId="455704AC" w14:textId="77777777" w:rsidR="00E75F56" w:rsidRDefault="00E75F56" w:rsidP="000C7733">
      <w:pPr>
        <w:spacing w:line="360" w:lineRule="auto"/>
        <w:ind w:right="-2250"/>
        <w:jc w:val="both"/>
      </w:pPr>
      <w:r>
        <w:t xml:space="preserve">Setelah dilakukan analisis EAP, maka arsitektur data, aplikasi dan teknologi saat ini dan yang direncanakan dapat digambarkan. Dari gambaran </w:t>
      </w:r>
      <w:r w:rsidR="000C7733">
        <w:t xml:space="preserve">tersebut </w:t>
      </w:r>
      <w:r>
        <w:t xml:space="preserve">memudahkan dalam melakukan perancangan sistem basisdata yang akan diimplementasikan di Kabupaten OKU Selatan. </w:t>
      </w:r>
    </w:p>
    <w:p w14:paraId="365B2329" w14:textId="77777777" w:rsidR="00E75F56" w:rsidRDefault="00E75F56" w:rsidP="00E75F56">
      <w:pPr>
        <w:spacing w:line="360" w:lineRule="auto"/>
        <w:ind w:right="-2250"/>
        <w:jc w:val="both"/>
      </w:pPr>
      <w:r>
        <w:t>Rancangan sistem basisdata spasial menggambarkan bagaimana hubungan basisdata spasial dan aplikasi yang dapat mengaksesnya. Data spasial dan tabular (non-spasial) disimpan dalam sebuah sistem basisdata RDBMS (</w:t>
      </w:r>
      <w:r w:rsidRPr="00E75F56">
        <w:rPr>
          <w:i/>
        </w:rPr>
        <w:t>Relational Data</w:t>
      </w:r>
      <w:r>
        <w:rPr>
          <w:i/>
        </w:rPr>
        <w:t xml:space="preserve"> B</w:t>
      </w:r>
      <w:r w:rsidRPr="00E75F56">
        <w:rPr>
          <w:i/>
        </w:rPr>
        <w:t>ase Mangement System</w:t>
      </w:r>
      <w:r>
        <w:t>). Basisdata disimpan dalam sebuah server yang dapat diakses oleh beberapa jenis aplikasi dengan menggunakan jaringan internet/intranet. Secara garis besar akses ke basisdata dapat dikelompokan menjadi tiga jenis, yaitu:</w:t>
      </w:r>
    </w:p>
    <w:p w14:paraId="6160AC37" w14:textId="77777777" w:rsidR="005B3BCA" w:rsidRDefault="00E75F56" w:rsidP="009037E8">
      <w:pPr>
        <w:pStyle w:val="ListParagraph"/>
        <w:numPr>
          <w:ilvl w:val="0"/>
          <w:numId w:val="25"/>
        </w:numPr>
        <w:spacing w:line="360" w:lineRule="auto"/>
        <w:ind w:left="450" w:right="-2250"/>
        <w:jc w:val="both"/>
      </w:pPr>
      <w:r>
        <w:t>Akses data menggun</w:t>
      </w:r>
      <w:r w:rsidR="00E511C8">
        <w:t>akan</w:t>
      </w:r>
      <w:r>
        <w:t xml:space="preserve"> aplikasi SIG (Sistem Informasi Geografi).</w:t>
      </w:r>
      <w:r w:rsidR="009037E8">
        <w:t xml:space="preserve"> </w:t>
      </w:r>
      <w:r w:rsidR="005B3BCA">
        <w:t>F</w:t>
      </w:r>
      <w:r w:rsidR="009037E8">
        <w:t xml:space="preserve">ungsi utama </w:t>
      </w:r>
      <w:r w:rsidR="005B3BCA">
        <w:t xml:space="preserve">dari </w:t>
      </w:r>
      <w:r w:rsidR="009037E8">
        <w:t>pembangunanan sistem basis data ini</w:t>
      </w:r>
      <w:r w:rsidR="005B3BCA">
        <w:t xml:space="preserve"> adalah supaya data bisa diakses, diolah dan dianalisis secara langsung menggunakan aplikasi SIG. </w:t>
      </w:r>
    </w:p>
    <w:p w14:paraId="54BBAF64" w14:textId="77777777" w:rsidR="00E75F56" w:rsidRDefault="005B3BCA" w:rsidP="005B3BCA">
      <w:pPr>
        <w:pStyle w:val="ListParagraph"/>
        <w:spacing w:line="360" w:lineRule="auto"/>
        <w:ind w:left="450" w:right="-2250"/>
        <w:jc w:val="both"/>
      </w:pPr>
      <w:r>
        <w:t>Dengan menggunakan aplikasi SIG, maka data yang terdapat dalam basisdata spasial dapat diintegrasikan dengan data lain sehingga menghasilkan tematik tertentu yang dapat digunakan dalam mendukung pengambilan keputusan.</w:t>
      </w:r>
    </w:p>
    <w:p w14:paraId="3F44815F" w14:textId="77777777" w:rsidR="005B3BCA" w:rsidRDefault="005B3BCA" w:rsidP="005B3BCA">
      <w:pPr>
        <w:pStyle w:val="ListParagraph"/>
        <w:spacing w:line="360" w:lineRule="auto"/>
        <w:ind w:left="450" w:right="-2250"/>
        <w:jc w:val="both"/>
      </w:pPr>
      <w:r>
        <w:t xml:space="preserve">Aplikasi SIG yang digunakan untuk mengakases </w:t>
      </w:r>
      <w:r w:rsidR="000C7733">
        <w:t>d</w:t>
      </w:r>
      <w:r>
        <w:t>an mengolah basisdata spasial adalah QGIS</w:t>
      </w:r>
      <w:r w:rsidR="008C2495">
        <w:t>,</w:t>
      </w:r>
      <w:r>
        <w:t xml:space="preserve"> ArcGIS</w:t>
      </w:r>
      <w:r w:rsidR="008C2495">
        <w:t xml:space="preserve"> Desktop dan ArcGIS Pro</w:t>
      </w:r>
      <w:r>
        <w:t>. QGIS merupakan salah satu aplikasi SIG opensource yang paling populer saat ini dan mempunyai fungsi yang ti</w:t>
      </w:r>
      <w:r w:rsidR="000C7733">
        <w:t>d</w:t>
      </w:r>
      <w:r>
        <w:t>ak kalah dengan aplikasi SIG berbayar. Serta ArcGIS</w:t>
      </w:r>
      <w:r w:rsidR="008C2495">
        <w:t xml:space="preserve"> Desktop dan ArcGIS Pro</w:t>
      </w:r>
      <w:r>
        <w:t xml:space="preserve"> merupakan aplikasi SIG </w:t>
      </w:r>
      <w:r w:rsidR="000C7733">
        <w:t xml:space="preserve">berbayar </w:t>
      </w:r>
      <w:r>
        <w:t>yang paling populer saat ini dan menjadi salah satu perangkat standar dalam mengolah data spasial.</w:t>
      </w:r>
    </w:p>
    <w:p w14:paraId="4223DE85" w14:textId="77777777" w:rsidR="00E75F56" w:rsidRDefault="00E75F56" w:rsidP="009037E8">
      <w:pPr>
        <w:pStyle w:val="ListParagraph"/>
        <w:numPr>
          <w:ilvl w:val="0"/>
          <w:numId w:val="25"/>
        </w:numPr>
        <w:spacing w:line="360" w:lineRule="auto"/>
        <w:ind w:left="450" w:right="-2250"/>
        <w:jc w:val="both"/>
      </w:pPr>
      <w:r>
        <w:t>Akses data menggunakan antarmuka (</w:t>
      </w:r>
      <w:r>
        <w:rPr>
          <w:i/>
        </w:rPr>
        <w:t>Interface)</w:t>
      </w:r>
      <w:r>
        <w:t xml:space="preserve"> aplikasi client-server pengolah basis data.</w:t>
      </w:r>
      <w:r w:rsidR="005B3BCA">
        <w:t xml:space="preserve"> </w:t>
      </w:r>
      <w:r w:rsidR="005B3BCA" w:rsidRPr="000C7733">
        <w:rPr>
          <w:i/>
        </w:rPr>
        <w:t>Interface</w:t>
      </w:r>
      <w:r w:rsidR="005B3BCA">
        <w:t xml:space="preserve"> aplikasi </w:t>
      </w:r>
      <w:r w:rsidR="005B3BCA" w:rsidRPr="000C7733">
        <w:rPr>
          <w:i/>
        </w:rPr>
        <w:t>client-server</w:t>
      </w:r>
      <w:r w:rsidR="005B3BCA">
        <w:t xml:space="preserve"> basisdata digunakan untuk mengakses, mengolah, menambah, merubah dan menghapus data langsung ke dalam sistem basisdata. Selain itu aplikasi ini digunakan untuk managemen user, keamanan, </w:t>
      </w:r>
      <w:r w:rsidR="005B3BCA" w:rsidRPr="001535F3">
        <w:rPr>
          <w:i/>
        </w:rPr>
        <w:t>backup</w:t>
      </w:r>
      <w:r w:rsidR="005B3BCA">
        <w:t xml:space="preserve"> dan </w:t>
      </w:r>
      <w:r w:rsidR="005B3BCA" w:rsidRPr="001535F3">
        <w:rPr>
          <w:i/>
        </w:rPr>
        <w:t>restore</w:t>
      </w:r>
      <w:r w:rsidR="005B3BCA">
        <w:t xml:space="preserve"> data. Aplikasi yang digunakan adalah PgAdmin dan PostgreSQL Maestro.</w:t>
      </w:r>
      <w:r w:rsidR="001535F3">
        <w:t xml:space="preserve"> PgAdmin merupakan aplikasi manajemen bawaan dari PostgreSQL yang dapat digunakan untuk melakukan semua proses manajemen data, user dan keamanan. Sedangkan PostgreSQL Maestro merupakan alternatif aplikasi lain yang dapat </w:t>
      </w:r>
      <w:r w:rsidR="001535F3">
        <w:lastRenderedPageBreak/>
        <w:t xml:space="preserve">dilakukan untuk melakukan manajemen data, </w:t>
      </w:r>
      <w:r w:rsidR="001535F3" w:rsidRPr="001535F3">
        <w:rPr>
          <w:i/>
        </w:rPr>
        <w:t>backup</w:t>
      </w:r>
      <w:r w:rsidR="001535F3">
        <w:t xml:space="preserve"> dan </w:t>
      </w:r>
      <w:r w:rsidR="001535F3" w:rsidRPr="001535F3">
        <w:rPr>
          <w:i/>
        </w:rPr>
        <w:t>restore</w:t>
      </w:r>
      <w:r w:rsidR="001535F3">
        <w:t xml:space="preserve"> data dalam basisdata.</w:t>
      </w:r>
      <w:r w:rsidR="001C4D53">
        <w:t xml:space="preserve"> Aplikasi ini dapat melakukan remote data terhadap basisdata dengan menggunakan jaringan internet/intranet. Dengan demikian manajemen data dan keamanan dapat dilakukan dari mana saja dan kapan saja. </w:t>
      </w:r>
    </w:p>
    <w:p w14:paraId="751C7951" w14:textId="77777777" w:rsidR="00E75F56" w:rsidRDefault="00E75F56" w:rsidP="000C7733">
      <w:pPr>
        <w:pStyle w:val="ListParagraph"/>
        <w:numPr>
          <w:ilvl w:val="0"/>
          <w:numId w:val="25"/>
        </w:numPr>
        <w:spacing w:line="360" w:lineRule="auto"/>
        <w:ind w:left="450" w:right="-2250"/>
        <w:jc w:val="both"/>
      </w:pPr>
      <w:r>
        <w:t xml:space="preserve">Akses data menggunakan </w:t>
      </w:r>
      <w:r w:rsidRPr="000C7733">
        <w:rPr>
          <w:i/>
        </w:rPr>
        <w:t>enterprise</w:t>
      </w:r>
      <w:r>
        <w:t xml:space="preserve"> SIG</w:t>
      </w:r>
      <w:r w:rsidR="009037E8">
        <w:t xml:space="preserve"> (Sistem Informasi Geografi) dan WebGIS.</w:t>
      </w:r>
      <w:r w:rsidR="001C4D53">
        <w:t xml:space="preserve"> Selain menggunakan Aplikasi SIG dan interface manajemen basisdata, data dalam basisdata spasial dapat diakses dengan menggunakan enterprise SIG dan WebGIS. </w:t>
      </w:r>
      <w:r w:rsidR="001C4D53" w:rsidRPr="000C7733">
        <w:rPr>
          <w:i/>
        </w:rPr>
        <w:t>Enterprise</w:t>
      </w:r>
      <w:r w:rsidR="001C4D53">
        <w:t xml:space="preserve"> SIG disini adalah aplikasi-aplikasi yang terkait SIG yang dibuat untuk kepentingan tertentu dengan menggunakan teknologi informasi. Dan WebGIS merupakan salah satu aplikasi </w:t>
      </w:r>
      <w:r w:rsidR="001C4D53" w:rsidRPr="000C7733">
        <w:rPr>
          <w:i/>
        </w:rPr>
        <w:t>enterprise</w:t>
      </w:r>
      <w:r w:rsidR="001C4D53">
        <w:t xml:space="preserve"> SIG yang digunakan untuk mengakses, menambah, merubah dan memvisualiasi</w:t>
      </w:r>
      <w:r w:rsidR="008B49C1">
        <w:t>kan</w:t>
      </w:r>
      <w:r w:rsidR="001C4D53">
        <w:t xml:space="preserve"> data sehingga lebih mudah di</w:t>
      </w:r>
      <w:r w:rsidR="008B49C1">
        <w:t>sampaikan dan diakses mas</w:t>
      </w:r>
      <w:r w:rsidR="001C4D53">
        <w:t>yarakat umum.</w:t>
      </w:r>
      <w:r w:rsidR="008B49C1">
        <w:t xml:space="preserve"> Salah satu teknologi </w:t>
      </w:r>
      <w:r w:rsidR="008B49C1" w:rsidRPr="008B49C1">
        <w:rPr>
          <w:i/>
        </w:rPr>
        <w:t>enterprise</w:t>
      </w:r>
      <w:r w:rsidR="008B49C1">
        <w:t xml:space="preserve"> dan WebGIS adalah menggunakan </w:t>
      </w:r>
      <w:r w:rsidR="000C7733">
        <w:t xml:space="preserve">bahasa pemrograman </w:t>
      </w:r>
      <w:r w:rsidR="008B49C1">
        <w:t>Python dan Django. Python sebagai salah satu bahasa pemrograman yang sangat populer dengan dukungan library yang lengkap untuk mengolah data spasial</w:t>
      </w:r>
      <w:r w:rsidR="000C7733">
        <w:t xml:space="preserve"> dan </w:t>
      </w:r>
      <w:r w:rsidR="000C7733" w:rsidRPr="000C7733">
        <w:rPr>
          <w:i/>
        </w:rPr>
        <w:t>machine learning</w:t>
      </w:r>
      <w:r w:rsidR="008B49C1">
        <w:t>. Dan django merupakan framework terpopuler dari python yang dapat digunakan untuk membuat aplikasi WebGIS yang handal.</w:t>
      </w:r>
    </w:p>
    <w:p w14:paraId="606712EF" w14:textId="77777777" w:rsidR="008D1570" w:rsidRDefault="007F4936" w:rsidP="001363BA">
      <w:pPr>
        <w:spacing w:line="360" w:lineRule="auto"/>
        <w:ind w:right="-2250"/>
        <w:jc w:val="center"/>
      </w:pPr>
      <w:r>
        <w:rPr>
          <w:noProof/>
          <w:lang w:eastAsia="en-US"/>
        </w:rPr>
        <w:lastRenderedPageBreak/>
        <w:drawing>
          <wp:inline distT="0" distB="0" distL="0" distR="0" wp14:anchorId="73616E01" wp14:editId="7BC61ECF">
            <wp:extent cx="4572000" cy="388244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ncangan Sistem 1.png"/>
                    <pic:cNvPicPr/>
                  </pic:nvPicPr>
                  <pic:blipFill rotWithShape="1">
                    <a:blip r:embed="rId13">
                      <a:extLst>
                        <a:ext uri="{28A0092B-C50C-407E-A947-70E740481C1C}">
                          <a14:useLocalDpi xmlns:a14="http://schemas.microsoft.com/office/drawing/2010/main" val="0"/>
                        </a:ext>
                      </a:extLst>
                    </a:blip>
                    <a:srcRect t="3746"/>
                    <a:stretch/>
                  </pic:blipFill>
                  <pic:spPr bwMode="auto">
                    <a:xfrm>
                      <a:off x="0" y="0"/>
                      <a:ext cx="4572000" cy="3882445"/>
                    </a:xfrm>
                    <a:prstGeom prst="rect">
                      <a:avLst/>
                    </a:prstGeom>
                    <a:ln>
                      <a:noFill/>
                    </a:ln>
                    <a:extLst>
                      <a:ext uri="{53640926-AAD7-44D8-BBD7-CCE9431645EC}">
                        <a14:shadowObscured xmlns:a14="http://schemas.microsoft.com/office/drawing/2010/main"/>
                      </a:ext>
                    </a:extLst>
                  </pic:spPr>
                </pic:pic>
              </a:graphicData>
            </a:graphic>
          </wp:inline>
        </w:drawing>
      </w:r>
    </w:p>
    <w:p w14:paraId="6D4E3410" w14:textId="292A6C95" w:rsidR="007F4936" w:rsidRPr="0077537C" w:rsidRDefault="0077537C" w:rsidP="0077537C">
      <w:pPr>
        <w:pStyle w:val="Gambar"/>
      </w:pPr>
      <w:bookmarkStart w:id="161" w:name="_Toc41902543"/>
      <w:r w:rsidRPr="0077537C">
        <w:t xml:space="preserve">Gambar  </w:t>
      </w:r>
      <w:r w:rsidR="002B61F5">
        <w:fldChar w:fldCharType="begin"/>
      </w:r>
      <w:r w:rsidR="002B61F5">
        <w:instrText xml:space="preserve"> SEQ Gambar_ \* ARABIC </w:instrText>
      </w:r>
      <w:r w:rsidR="002B61F5">
        <w:fldChar w:fldCharType="separate"/>
      </w:r>
      <w:r w:rsidR="00B53324">
        <w:rPr>
          <w:noProof/>
        </w:rPr>
        <w:t>1</w:t>
      </w:r>
      <w:r w:rsidR="002B61F5">
        <w:rPr>
          <w:noProof/>
        </w:rPr>
        <w:fldChar w:fldCharType="end"/>
      </w:r>
      <w:r w:rsidRPr="0077537C">
        <w:t xml:space="preserve">. </w:t>
      </w:r>
      <w:r w:rsidR="007F4936" w:rsidRPr="0077537C">
        <w:t>Rancangan Akses Sistem Basisdata</w:t>
      </w:r>
      <w:bookmarkEnd w:id="161"/>
    </w:p>
    <w:p w14:paraId="6C303076" w14:textId="77777777" w:rsidR="008B49C1" w:rsidRDefault="008B49C1" w:rsidP="008B49C1">
      <w:pPr>
        <w:spacing w:line="360" w:lineRule="auto"/>
        <w:ind w:right="-2250"/>
        <w:jc w:val="both"/>
      </w:pPr>
      <w:r>
        <w:t>Arsitektur sistem</w:t>
      </w:r>
      <w:r w:rsidR="000C7733">
        <w:t xml:space="preserve"> basis</w:t>
      </w:r>
      <w:r>
        <w:t>data yang akan dibangun digambarkan dalam Gambar 2.</w:t>
      </w:r>
    </w:p>
    <w:p w14:paraId="0FC01961" w14:textId="77777777" w:rsidR="00133C8E" w:rsidRDefault="00133C8E" w:rsidP="001363BA">
      <w:pPr>
        <w:spacing w:line="360" w:lineRule="auto"/>
        <w:ind w:right="-2250"/>
        <w:jc w:val="center"/>
      </w:pPr>
      <w:r>
        <w:rPr>
          <w:noProof/>
          <w:lang w:eastAsia="en-US"/>
        </w:rPr>
        <w:drawing>
          <wp:inline distT="0" distB="0" distL="0" distR="0" wp14:anchorId="7A98F48A" wp14:editId="58EA5063">
            <wp:extent cx="45720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1.png"/>
                    <pic:cNvPicPr/>
                  </pic:nvPicPr>
                  <pic:blipFill>
                    <a:blip r:embed="rId14">
                      <a:extLst>
                        <a:ext uri="{28A0092B-C50C-407E-A947-70E740481C1C}">
                          <a14:useLocalDpi xmlns:a14="http://schemas.microsoft.com/office/drawing/2010/main" val="0"/>
                        </a:ext>
                      </a:extLst>
                    </a:blip>
                    <a:stretch>
                      <a:fillRect/>
                    </a:stretch>
                  </pic:blipFill>
                  <pic:spPr>
                    <a:xfrm>
                      <a:off x="0" y="0"/>
                      <a:ext cx="4572000" cy="2317115"/>
                    </a:xfrm>
                    <a:prstGeom prst="rect">
                      <a:avLst/>
                    </a:prstGeom>
                  </pic:spPr>
                </pic:pic>
              </a:graphicData>
            </a:graphic>
          </wp:inline>
        </w:drawing>
      </w:r>
    </w:p>
    <w:p w14:paraId="579A511D" w14:textId="6AC16681" w:rsidR="00133C8E" w:rsidRDefault="0077537C" w:rsidP="0077537C">
      <w:pPr>
        <w:pStyle w:val="Gambar"/>
      </w:pPr>
      <w:bookmarkStart w:id="162" w:name="_Toc41902544"/>
      <w:r>
        <w:t xml:space="preserve">Gambar  </w:t>
      </w:r>
      <w:r w:rsidR="002B61F5">
        <w:fldChar w:fldCharType="begin"/>
      </w:r>
      <w:r w:rsidR="002B61F5">
        <w:instrText xml:space="preserve"> SEQ Gambar_ \* ARABIC </w:instrText>
      </w:r>
      <w:r w:rsidR="002B61F5">
        <w:fldChar w:fldCharType="separate"/>
      </w:r>
      <w:r w:rsidR="00B53324">
        <w:rPr>
          <w:noProof/>
        </w:rPr>
        <w:t>2</w:t>
      </w:r>
      <w:r w:rsidR="002B61F5">
        <w:rPr>
          <w:noProof/>
        </w:rPr>
        <w:fldChar w:fldCharType="end"/>
      </w:r>
      <w:r>
        <w:t xml:space="preserve">. </w:t>
      </w:r>
      <w:r w:rsidR="00133C8E">
        <w:t>Arsitektur Sistem</w:t>
      </w:r>
      <w:bookmarkEnd w:id="162"/>
    </w:p>
    <w:p w14:paraId="5626AC30" w14:textId="77777777" w:rsidR="008D1570" w:rsidRDefault="00D62E46" w:rsidP="001363BA">
      <w:pPr>
        <w:pStyle w:val="Heading2"/>
        <w:tabs>
          <w:tab w:val="left" w:pos="3690"/>
        </w:tabs>
        <w:spacing w:line="360" w:lineRule="auto"/>
        <w:ind w:right="-2250"/>
      </w:pPr>
      <w:bookmarkStart w:id="163" w:name="_analisis_sistem_basis"/>
      <w:bookmarkEnd w:id="163"/>
      <w:r>
        <w:lastRenderedPageBreak/>
        <w:t xml:space="preserve">Aplikasi </w:t>
      </w:r>
      <w:r w:rsidR="008D1570">
        <w:t>sistem basis data</w:t>
      </w:r>
    </w:p>
    <w:p w14:paraId="24A8816F" w14:textId="77777777" w:rsidR="008D1570" w:rsidRPr="006377C0" w:rsidRDefault="008D1570" w:rsidP="001363BA">
      <w:pPr>
        <w:spacing w:line="360" w:lineRule="auto"/>
        <w:ind w:right="-2250"/>
        <w:rPr>
          <w:b/>
        </w:rPr>
      </w:pPr>
      <w:r w:rsidRPr="006377C0">
        <w:rPr>
          <w:b/>
        </w:rPr>
        <w:t>PostgreSQL</w:t>
      </w:r>
    </w:p>
    <w:p w14:paraId="6F7A4A8D" w14:textId="77777777" w:rsidR="006377C0" w:rsidRDefault="006377C0" w:rsidP="00F5343C">
      <w:pPr>
        <w:shd w:val="clear" w:color="auto" w:fill="FFFFFF"/>
        <w:spacing w:line="360" w:lineRule="auto"/>
        <w:ind w:right="-2250"/>
        <w:jc w:val="both"/>
        <w:rPr>
          <w:rFonts w:ascii="Arial" w:hAnsi="Arial" w:cs="Arial"/>
          <w:color w:val="1E1E1E"/>
          <w:sz w:val="23"/>
          <w:szCs w:val="23"/>
        </w:rPr>
      </w:pPr>
      <w:r>
        <w:rPr>
          <w:color w:val="252525"/>
          <w:shd w:val="clear" w:color="auto" w:fill="FFFFFF"/>
        </w:rPr>
        <w:t>PostgreSQL</w:t>
      </w:r>
      <w:r>
        <w:rPr>
          <w:rStyle w:val="apple-converted-space"/>
          <w:color w:val="252525"/>
          <w:shd w:val="clear" w:color="auto" w:fill="FFFFFF"/>
        </w:rPr>
        <w:t> </w:t>
      </w:r>
      <w:r>
        <w:rPr>
          <w:color w:val="252525"/>
          <w:shd w:val="clear" w:color="auto" w:fill="FFFFFF"/>
        </w:rPr>
        <w:t>adalah sebuah sistem</w:t>
      </w:r>
      <w:r>
        <w:rPr>
          <w:rStyle w:val="apple-converted-space"/>
          <w:color w:val="252525"/>
          <w:shd w:val="clear" w:color="auto" w:fill="FFFFFF"/>
        </w:rPr>
        <w:t> </w:t>
      </w:r>
      <w:r>
        <w:rPr>
          <w:color w:val="1E1E1E"/>
          <w:shd w:val="clear" w:color="auto" w:fill="FFFFFF"/>
        </w:rPr>
        <w:t>basisdata</w:t>
      </w:r>
      <w:r>
        <w:rPr>
          <w:rStyle w:val="apple-converted-space"/>
          <w:color w:val="252525"/>
          <w:shd w:val="clear" w:color="auto" w:fill="FFFFFF"/>
        </w:rPr>
        <w:t xml:space="preserve"> relational </w:t>
      </w:r>
      <w:r>
        <w:rPr>
          <w:color w:val="252525"/>
          <w:shd w:val="clear" w:color="auto" w:fill="FFFFFF"/>
        </w:rPr>
        <w:t>yang bersifat opensource dan bebas digunakan untuk keperluan pribadi maupun komesial.</w:t>
      </w:r>
      <w:r>
        <w:rPr>
          <w:rStyle w:val="apple-converted-space"/>
          <w:color w:val="252525"/>
          <w:shd w:val="clear" w:color="auto" w:fill="FFFFFF"/>
        </w:rPr>
        <w:t> </w:t>
      </w:r>
      <w:r>
        <w:rPr>
          <w:color w:val="1E1E1E"/>
          <w:shd w:val="clear" w:color="auto" w:fill="FFFFFF"/>
        </w:rPr>
        <w:t>Perangkat lunak</w:t>
      </w:r>
      <w:r>
        <w:rPr>
          <w:rStyle w:val="apple-converted-space"/>
          <w:color w:val="252525"/>
          <w:shd w:val="clear" w:color="auto" w:fill="FFFFFF"/>
        </w:rPr>
        <w:t> </w:t>
      </w:r>
      <w:r>
        <w:rPr>
          <w:color w:val="252525"/>
          <w:shd w:val="clear" w:color="auto" w:fill="FFFFFF"/>
        </w:rPr>
        <w:t>ini merupakan salah satu basis data yang p</w:t>
      </w:r>
      <w:r w:rsidR="00F5343C">
        <w:rPr>
          <w:color w:val="252525"/>
          <w:shd w:val="clear" w:color="auto" w:fill="FFFFFF"/>
        </w:rPr>
        <w:t>aling banyak digunakan saat ini</w:t>
      </w:r>
      <w:r>
        <w:rPr>
          <w:color w:val="252525"/>
          <w:shd w:val="clear" w:color="auto" w:fill="FFFFFF"/>
        </w:rPr>
        <w:t xml:space="preserve"> selain</w:t>
      </w:r>
      <w:r>
        <w:rPr>
          <w:rStyle w:val="apple-converted-space"/>
          <w:color w:val="252525"/>
          <w:shd w:val="clear" w:color="auto" w:fill="FFFFFF"/>
        </w:rPr>
        <w:t> </w:t>
      </w:r>
      <w:r>
        <w:rPr>
          <w:color w:val="1E1E1E"/>
          <w:shd w:val="clear" w:color="auto" w:fill="FFFFFF"/>
        </w:rPr>
        <w:t>MySQL</w:t>
      </w:r>
      <w:r>
        <w:rPr>
          <w:rStyle w:val="apple-converted-space"/>
          <w:color w:val="252525"/>
          <w:shd w:val="clear" w:color="auto" w:fill="FFFFFF"/>
        </w:rPr>
        <w:t> </w:t>
      </w:r>
      <w:r>
        <w:rPr>
          <w:color w:val="252525"/>
          <w:shd w:val="clear" w:color="auto" w:fill="FFFFFF"/>
        </w:rPr>
        <w:t>dan</w:t>
      </w:r>
      <w:r>
        <w:rPr>
          <w:rStyle w:val="apple-converted-space"/>
          <w:color w:val="252525"/>
          <w:shd w:val="clear" w:color="auto" w:fill="FFFFFF"/>
        </w:rPr>
        <w:t> </w:t>
      </w:r>
      <w:r>
        <w:rPr>
          <w:color w:val="1E1E1E"/>
          <w:shd w:val="clear" w:color="auto" w:fill="FFFFFF"/>
        </w:rPr>
        <w:t>Oracle</w:t>
      </w:r>
      <w:r>
        <w:rPr>
          <w:color w:val="252525"/>
          <w:shd w:val="clear" w:color="auto" w:fill="FFFFFF"/>
        </w:rPr>
        <w:t>.</w:t>
      </w:r>
      <w:r w:rsidR="00BF4608">
        <w:rPr>
          <w:color w:val="252525"/>
          <w:shd w:val="clear" w:color="auto" w:fill="FFFFFF"/>
        </w:rPr>
        <w:t xml:space="preserve"> PostgreSQ</w:t>
      </w:r>
      <w:r w:rsidR="00FF6422">
        <w:rPr>
          <w:color w:val="252525"/>
          <w:shd w:val="clear" w:color="auto" w:fill="FFFFFF"/>
        </w:rPr>
        <w:t>L</w:t>
      </w:r>
      <w:r w:rsidR="00BF4608">
        <w:rPr>
          <w:color w:val="252525"/>
          <w:shd w:val="clear" w:color="auto" w:fill="FFFFFF"/>
        </w:rPr>
        <w:t xml:space="preserve"> sebagai open source DBMS yang sangat powerful yang telah lebih dari 30 tahun dikembangkan dan mempunyai reputasi yang sangat baik dalam kecepatan dan perfomance dalam manajemen basisdata</w:t>
      </w:r>
      <w:sdt>
        <w:sdtPr>
          <w:rPr>
            <w:color w:val="252525"/>
            <w:shd w:val="clear" w:color="auto" w:fill="FFFFFF"/>
          </w:rPr>
          <w:id w:val="731036852"/>
          <w:citation/>
        </w:sdtPr>
        <w:sdtEndPr/>
        <w:sdtContent>
          <w:r w:rsidR="00A025BA">
            <w:rPr>
              <w:color w:val="252525"/>
              <w:shd w:val="clear" w:color="auto" w:fill="FFFFFF"/>
            </w:rPr>
            <w:fldChar w:fldCharType="begin"/>
          </w:r>
          <w:r w:rsidR="00A025BA">
            <w:rPr>
              <w:color w:val="252525"/>
              <w:shd w:val="clear" w:color="auto" w:fill="FFFFFF"/>
            </w:rPr>
            <w:instrText xml:space="preserve"> CITATION Pos20 \l 1033 </w:instrText>
          </w:r>
          <w:r w:rsidR="00A025BA">
            <w:rPr>
              <w:color w:val="252525"/>
              <w:shd w:val="clear" w:color="auto" w:fill="FFFFFF"/>
            </w:rPr>
            <w:fldChar w:fldCharType="separate"/>
          </w:r>
          <w:r w:rsidR="0077537C">
            <w:rPr>
              <w:noProof/>
              <w:color w:val="252525"/>
              <w:shd w:val="clear" w:color="auto" w:fill="FFFFFF"/>
            </w:rPr>
            <w:t xml:space="preserve"> </w:t>
          </w:r>
          <w:r w:rsidR="0077537C" w:rsidRPr="0077537C">
            <w:rPr>
              <w:noProof/>
              <w:color w:val="252525"/>
              <w:shd w:val="clear" w:color="auto" w:fill="FFFFFF"/>
            </w:rPr>
            <w:t>[3]</w:t>
          </w:r>
          <w:r w:rsidR="00A025BA">
            <w:rPr>
              <w:color w:val="252525"/>
              <w:shd w:val="clear" w:color="auto" w:fill="FFFFFF"/>
            </w:rPr>
            <w:fldChar w:fldCharType="end"/>
          </w:r>
        </w:sdtContent>
      </w:sdt>
      <w:r w:rsidR="00BF4608">
        <w:rPr>
          <w:color w:val="252525"/>
          <w:shd w:val="clear" w:color="auto" w:fill="FFFFFF"/>
        </w:rPr>
        <w:t>.</w:t>
      </w:r>
    </w:p>
    <w:p w14:paraId="418AEB26" w14:textId="77777777" w:rsidR="006377C0" w:rsidRDefault="006377C0" w:rsidP="00116A7B">
      <w:pPr>
        <w:shd w:val="clear" w:color="auto" w:fill="FFFFFF"/>
        <w:ind w:right="-2250"/>
        <w:jc w:val="center"/>
        <w:rPr>
          <w:rFonts w:ascii="Arial" w:hAnsi="Arial" w:cs="Arial"/>
          <w:color w:val="1E1E1E"/>
          <w:sz w:val="23"/>
          <w:szCs w:val="23"/>
        </w:rPr>
      </w:pPr>
      <w:r>
        <w:rPr>
          <w:noProof/>
          <w:color w:val="16A085"/>
          <w:shd w:val="clear" w:color="auto" w:fill="FFFFFF"/>
          <w:lang w:eastAsia="en-US"/>
        </w:rPr>
        <w:drawing>
          <wp:inline distT="0" distB="0" distL="0" distR="0" wp14:anchorId="301AC25A" wp14:editId="0D9ECF1D">
            <wp:extent cx="3808730" cy="1383665"/>
            <wp:effectExtent l="0" t="0" r="1270" b="6985"/>
            <wp:docPr id="1" name="Picture 1" descr="slonik_with_black_text_and_tagline">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nik_with_black_text_and_tagline">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8730" cy="1383665"/>
                    </a:xfrm>
                    <a:prstGeom prst="rect">
                      <a:avLst/>
                    </a:prstGeom>
                    <a:noFill/>
                    <a:ln>
                      <a:noFill/>
                    </a:ln>
                  </pic:spPr>
                </pic:pic>
              </a:graphicData>
            </a:graphic>
          </wp:inline>
        </w:drawing>
      </w:r>
    </w:p>
    <w:p w14:paraId="096BE840" w14:textId="6189C41E" w:rsidR="008C2495" w:rsidRPr="008C2495" w:rsidRDefault="0077537C" w:rsidP="0077537C">
      <w:pPr>
        <w:pStyle w:val="Gambar"/>
      </w:pPr>
      <w:bookmarkStart w:id="164" w:name="_Toc41902545"/>
      <w:r>
        <w:t xml:space="preserve">Gambar  </w:t>
      </w:r>
      <w:r w:rsidR="002B61F5">
        <w:fldChar w:fldCharType="begin"/>
      </w:r>
      <w:r w:rsidR="002B61F5">
        <w:instrText xml:space="preserve"> SEQ Gambar_ \* ARABIC </w:instrText>
      </w:r>
      <w:r w:rsidR="002B61F5">
        <w:fldChar w:fldCharType="separate"/>
      </w:r>
      <w:r w:rsidR="00B53324">
        <w:rPr>
          <w:noProof/>
        </w:rPr>
        <w:t>3</w:t>
      </w:r>
      <w:r w:rsidR="002B61F5">
        <w:rPr>
          <w:noProof/>
        </w:rPr>
        <w:fldChar w:fldCharType="end"/>
      </w:r>
      <w:r>
        <w:t xml:space="preserve">. </w:t>
      </w:r>
      <w:r w:rsidR="008C2495">
        <w:t>Database PostgreSQL</w:t>
      </w:r>
      <w:bookmarkEnd w:id="164"/>
    </w:p>
    <w:p w14:paraId="0BB991C1" w14:textId="77777777" w:rsidR="006377C0" w:rsidRDefault="00F5343C" w:rsidP="00F5343C">
      <w:pPr>
        <w:shd w:val="clear" w:color="auto" w:fill="FFFFFF"/>
        <w:spacing w:line="360" w:lineRule="auto"/>
        <w:ind w:right="-2250"/>
        <w:jc w:val="both"/>
        <w:rPr>
          <w:rFonts w:ascii="Arial" w:hAnsi="Arial" w:cs="Arial"/>
          <w:color w:val="1E1E1E"/>
          <w:sz w:val="23"/>
          <w:szCs w:val="23"/>
        </w:rPr>
      </w:pPr>
      <w:r>
        <w:rPr>
          <w:color w:val="252525"/>
          <w:shd w:val="clear" w:color="auto" w:fill="FFFFFF"/>
        </w:rPr>
        <w:t>PostgreSQL menyediakan banyak fitur yang berguna untuk berbagai keperluan manaj</w:t>
      </w:r>
      <w:r w:rsidR="00FF6422">
        <w:rPr>
          <w:color w:val="252525"/>
          <w:shd w:val="clear" w:color="auto" w:fill="FFFFFF"/>
        </w:rPr>
        <w:t>e</w:t>
      </w:r>
      <w:r>
        <w:rPr>
          <w:color w:val="252525"/>
          <w:shd w:val="clear" w:color="auto" w:fill="FFFFFF"/>
        </w:rPr>
        <w:t xml:space="preserve">men basisdata. </w:t>
      </w:r>
      <w:r w:rsidR="006377C0">
        <w:rPr>
          <w:color w:val="252525"/>
          <w:shd w:val="clear" w:color="auto" w:fill="FFFFFF"/>
        </w:rPr>
        <w:t>Dalam hubungan</w:t>
      </w:r>
      <w:r w:rsidR="00FF6422">
        <w:rPr>
          <w:color w:val="252525"/>
          <w:shd w:val="clear" w:color="auto" w:fill="FFFFFF"/>
        </w:rPr>
        <w:t>n</w:t>
      </w:r>
      <w:r w:rsidR="006377C0">
        <w:rPr>
          <w:color w:val="252525"/>
          <w:shd w:val="clear" w:color="auto" w:fill="FFFFFF"/>
        </w:rPr>
        <w:t>ya dengan Sistem Informasi Geografis</w:t>
      </w:r>
      <w:r>
        <w:rPr>
          <w:color w:val="252525"/>
          <w:shd w:val="clear" w:color="auto" w:fill="FFFFFF"/>
        </w:rPr>
        <w:t xml:space="preserve"> (SIG)</w:t>
      </w:r>
      <w:r w:rsidR="006377C0">
        <w:rPr>
          <w:color w:val="252525"/>
          <w:shd w:val="clear" w:color="auto" w:fill="FFFFFF"/>
        </w:rPr>
        <w:t xml:space="preserve">, PostgreSQL merupakan basisdata </w:t>
      </w:r>
      <w:r>
        <w:rPr>
          <w:color w:val="252525"/>
          <w:shd w:val="clear" w:color="auto" w:fill="FFFFFF"/>
        </w:rPr>
        <w:t>yang sangat handal untuk</w:t>
      </w:r>
      <w:r w:rsidR="006377C0">
        <w:rPr>
          <w:color w:val="252525"/>
          <w:shd w:val="clear" w:color="auto" w:fill="FFFFFF"/>
        </w:rPr>
        <w:t xml:space="preserve"> menyimpan data beru</w:t>
      </w:r>
      <w:r>
        <w:rPr>
          <w:color w:val="252525"/>
          <w:shd w:val="clear" w:color="auto" w:fill="FFFFFF"/>
        </w:rPr>
        <w:t xml:space="preserve">pa objek geometrik (spasial) berupa titik </w:t>
      </w:r>
      <w:r w:rsidR="006377C0">
        <w:rPr>
          <w:color w:val="252525"/>
          <w:shd w:val="clear" w:color="auto" w:fill="FFFFFF"/>
        </w:rPr>
        <w:t>(</w:t>
      </w:r>
      <w:r>
        <w:rPr>
          <w:i/>
          <w:color w:val="252525"/>
          <w:shd w:val="clear" w:color="auto" w:fill="FFFFFF"/>
        </w:rPr>
        <w:t>poin</w:t>
      </w:r>
      <w:r w:rsidR="006377C0">
        <w:rPr>
          <w:color w:val="252525"/>
          <w:shd w:val="clear" w:color="auto" w:fill="FFFFFF"/>
        </w:rPr>
        <w:t>), garis (</w:t>
      </w:r>
      <w:r w:rsidR="006377C0" w:rsidRPr="00F5343C">
        <w:rPr>
          <w:i/>
          <w:color w:val="252525"/>
          <w:shd w:val="clear" w:color="auto" w:fill="FFFFFF"/>
        </w:rPr>
        <w:t>line</w:t>
      </w:r>
      <w:r>
        <w:rPr>
          <w:i/>
          <w:color w:val="252525"/>
          <w:shd w:val="clear" w:color="auto" w:fill="FFFFFF"/>
        </w:rPr>
        <w:t>/polyline</w:t>
      </w:r>
      <w:r w:rsidR="006377C0">
        <w:rPr>
          <w:color w:val="252525"/>
          <w:shd w:val="clear" w:color="auto" w:fill="FFFFFF"/>
        </w:rPr>
        <w:t>), dan area (</w:t>
      </w:r>
      <w:r w:rsidR="006377C0" w:rsidRPr="00F5343C">
        <w:rPr>
          <w:i/>
          <w:color w:val="252525"/>
          <w:shd w:val="clear" w:color="auto" w:fill="FFFFFF"/>
        </w:rPr>
        <w:t>polygon</w:t>
      </w:r>
      <w:r w:rsidR="006377C0">
        <w:rPr>
          <w:color w:val="252525"/>
          <w:shd w:val="clear" w:color="auto" w:fill="FFFFFF"/>
        </w:rPr>
        <w:t>)</w:t>
      </w:r>
      <w:r w:rsidR="00FF6422">
        <w:rPr>
          <w:color w:val="252525"/>
          <w:shd w:val="clear" w:color="auto" w:fill="FFFFFF"/>
        </w:rPr>
        <w:t xml:space="preserve"> dan data non-</w:t>
      </w:r>
      <w:r>
        <w:rPr>
          <w:color w:val="252525"/>
          <w:shd w:val="clear" w:color="auto" w:fill="FFFFFF"/>
        </w:rPr>
        <w:t xml:space="preserve">spasial misalnya berupa </w:t>
      </w:r>
      <w:r w:rsidR="00FF6422">
        <w:rPr>
          <w:color w:val="252525"/>
          <w:shd w:val="clear" w:color="auto" w:fill="FFFFFF"/>
        </w:rPr>
        <w:t xml:space="preserve">data </w:t>
      </w:r>
      <w:r>
        <w:rPr>
          <w:color w:val="252525"/>
          <w:shd w:val="clear" w:color="auto" w:fill="FFFFFF"/>
        </w:rPr>
        <w:t>atribut/tabel</w:t>
      </w:r>
      <w:r w:rsidR="00FF6422">
        <w:rPr>
          <w:color w:val="252525"/>
          <w:shd w:val="clear" w:color="auto" w:fill="FFFFFF"/>
        </w:rPr>
        <w:t xml:space="preserve"> dan gambar</w:t>
      </w:r>
      <w:r>
        <w:rPr>
          <w:color w:val="252525"/>
          <w:shd w:val="clear" w:color="auto" w:fill="FFFFFF"/>
        </w:rPr>
        <w:t xml:space="preserve">. </w:t>
      </w:r>
      <w:r w:rsidR="006377C0">
        <w:rPr>
          <w:color w:val="252525"/>
          <w:shd w:val="clear" w:color="auto" w:fill="FFFFFF"/>
        </w:rPr>
        <w:t> </w:t>
      </w:r>
      <w:r>
        <w:rPr>
          <w:color w:val="252525"/>
          <w:shd w:val="clear" w:color="auto" w:fill="FFFFFF"/>
        </w:rPr>
        <w:t>S</w:t>
      </w:r>
      <w:r w:rsidR="006377C0">
        <w:rPr>
          <w:color w:val="1E1E1E"/>
          <w:shd w:val="clear" w:color="auto" w:fill="FFFFFF"/>
        </w:rPr>
        <w:t xml:space="preserve">elain </w:t>
      </w:r>
      <w:r>
        <w:rPr>
          <w:color w:val="1E1E1E"/>
          <w:shd w:val="clear" w:color="auto" w:fill="FFFFFF"/>
        </w:rPr>
        <w:t>itu dalam PostgreSQL menyediakan fungsi yang lengkap untuk mengolah</w:t>
      </w:r>
      <w:r w:rsidR="006377C0">
        <w:rPr>
          <w:color w:val="1E1E1E"/>
          <w:shd w:val="clear" w:color="auto" w:fill="FFFFFF"/>
        </w:rPr>
        <w:t xml:space="preserve"> </w:t>
      </w:r>
      <w:r w:rsidR="006377C0" w:rsidRPr="00FF6422">
        <w:rPr>
          <w:i/>
          <w:color w:val="1E1E1E"/>
          <w:shd w:val="clear" w:color="auto" w:fill="FFFFFF"/>
        </w:rPr>
        <w:t>view, r</w:t>
      </w:r>
      <w:r w:rsidRPr="00FF6422">
        <w:rPr>
          <w:i/>
          <w:color w:val="1E1E1E"/>
          <w:shd w:val="clear" w:color="auto" w:fill="FFFFFF"/>
        </w:rPr>
        <w:t>ule, constraint</w:t>
      </w:r>
      <w:r>
        <w:rPr>
          <w:color w:val="1E1E1E"/>
          <w:shd w:val="clear" w:color="auto" w:fill="FFFFFF"/>
        </w:rPr>
        <w:t xml:space="preserve">, indeks, fungsi, </w:t>
      </w:r>
      <w:r w:rsidR="006377C0">
        <w:rPr>
          <w:color w:val="1E1E1E"/>
          <w:shd w:val="clear" w:color="auto" w:fill="FFFFFF"/>
        </w:rPr>
        <w:t>prosedur</w:t>
      </w:r>
      <w:r>
        <w:rPr>
          <w:color w:val="1E1E1E"/>
          <w:shd w:val="clear" w:color="auto" w:fill="FFFFFF"/>
        </w:rPr>
        <w:t xml:space="preserve"> untuk pengolahan data, serta fungsi manajemen user dan keamanan untuk mencegah data diakses oleh orang yang tidak bertanggung jawab</w:t>
      </w:r>
      <w:r w:rsidR="006377C0">
        <w:rPr>
          <w:color w:val="1E1E1E"/>
          <w:shd w:val="clear" w:color="auto" w:fill="FFFFFF"/>
        </w:rPr>
        <w:t>.</w:t>
      </w:r>
    </w:p>
    <w:p w14:paraId="69195CEC" w14:textId="77777777" w:rsidR="006377C0" w:rsidRDefault="006377C0" w:rsidP="00FF6422">
      <w:pPr>
        <w:shd w:val="clear" w:color="auto" w:fill="FFFFFF"/>
        <w:spacing w:line="360" w:lineRule="auto"/>
        <w:ind w:right="-2250"/>
        <w:jc w:val="both"/>
        <w:rPr>
          <w:rFonts w:ascii="Arial" w:hAnsi="Arial" w:cs="Arial"/>
          <w:color w:val="1E1E1E"/>
          <w:sz w:val="23"/>
          <w:szCs w:val="23"/>
        </w:rPr>
      </w:pPr>
      <w:r>
        <w:rPr>
          <w:color w:val="252525"/>
          <w:shd w:val="clear" w:color="auto" w:fill="FFFFFF"/>
        </w:rPr>
        <w:t xml:space="preserve">Perangkat lunak </w:t>
      </w:r>
      <w:r w:rsidR="00F5343C">
        <w:rPr>
          <w:color w:val="252525"/>
          <w:shd w:val="clear" w:color="auto" w:fill="FFFFFF"/>
        </w:rPr>
        <w:t xml:space="preserve">basisdata </w:t>
      </w:r>
      <w:r>
        <w:rPr>
          <w:color w:val="252525"/>
          <w:shd w:val="clear" w:color="auto" w:fill="FFFFFF"/>
        </w:rPr>
        <w:t xml:space="preserve">ini dapat di jalankan pada </w:t>
      </w:r>
      <w:r w:rsidR="00F5343C">
        <w:rPr>
          <w:color w:val="252525"/>
          <w:shd w:val="clear" w:color="auto" w:fill="FFFFFF"/>
        </w:rPr>
        <w:t>sistem operasi</w:t>
      </w:r>
      <w:r>
        <w:rPr>
          <w:color w:val="252525"/>
          <w:shd w:val="clear" w:color="auto" w:fill="FFFFFF"/>
        </w:rPr>
        <w:t xml:space="preserve"> Window, Linuk, Solaris, dan OS X. Untuk mengunduh PostgreSQL bisa langsung kunjungi website resminya di </w:t>
      </w:r>
      <w:hyperlink r:id="rId17" w:tgtFrame="_blank" w:tooltip="postgresql" w:history="1">
        <w:r>
          <w:rPr>
            <w:rStyle w:val="Hyperlink"/>
            <w:color w:val="16A085"/>
            <w:shd w:val="clear" w:color="auto" w:fill="FFFFFF"/>
          </w:rPr>
          <w:t>www.postgresql.org</w:t>
        </w:r>
      </w:hyperlink>
      <w:r>
        <w:rPr>
          <w:color w:val="252525"/>
          <w:shd w:val="clear" w:color="auto" w:fill="FFFFFF"/>
        </w:rPr>
        <w:t> , silahkan unduh versi yang sesuai dengan kapasitas PC yang digunakan.</w:t>
      </w:r>
    </w:p>
    <w:p w14:paraId="0D0EB256" w14:textId="77777777" w:rsidR="008D1570" w:rsidRDefault="008D1570" w:rsidP="001363BA">
      <w:pPr>
        <w:pStyle w:val="Heading2"/>
        <w:spacing w:line="360" w:lineRule="auto"/>
        <w:ind w:right="-2250"/>
      </w:pPr>
      <w:bookmarkStart w:id="165" w:name="_ekstensi_spasial"/>
      <w:bookmarkStart w:id="166" w:name="_ekstensi_spasial_Basisdata"/>
      <w:bookmarkEnd w:id="165"/>
      <w:bookmarkEnd w:id="166"/>
      <w:r>
        <w:lastRenderedPageBreak/>
        <w:t>ekstensi spasial</w:t>
      </w:r>
      <w:r w:rsidR="00800152">
        <w:t xml:space="preserve"> Basisdata</w:t>
      </w:r>
    </w:p>
    <w:p w14:paraId="07DC569A" w14:textId="77777777" w:rsidR="008D1570" w:rsidRDefault="008D1570" w:rsidP="001363BA">
      <w:pPr>
        <w:spacing w:line="360" w:lineRule="auto"/>
        <w:ind w:right="-2250"/>
        <w:rPr>
          <w:b/>
        </w:rPr>
      </w:pPr>
      <w:r w:rsidRPr="00F5343C">
        <w:rPr>
          <w:b/>
        </w:rPr>
        <w:t>Post</w:t>
      </w:r>
      <w:r w:rsidR="00F5343C">
        <w:rPr>
          <w:b/>
        </w:rPr>
        <w:t>GIS</w:t>
      </w:r>
    </w:p>
    <w:p w14:paraId="2AF2FEC1" w14:textId="77777777" w:rsidR="00F5343C" w:rsidRDefault="00F5343C" w:rsidP="00F5343C">
      <w:pPr>
        <w:shd w:val="clear" w:color="auto" w:fill="FFFFFF"/>
        <w:spacing w:line="360" w:lineRule="auto"/>
        <w:ind w:right="-2250"/>
        <w:jc w:val="both"/>
        <w:rPr>
          <w:color w:val="252525"/>
          <w:shd w:val="clear" w:color="auto" w:fill="FFFFFF"/>
        </w:rPr>
      </w:pPr>
      <w:r>
        <w:rPr>
          <w:color w:val="252525"/>
          <w:shd w:val="clear" w:color="auto" w:fill="FFFFFF"/>
        </w:rPr>
        <w:t>Untuk mengolah data spasial, PostgreSQL membutuhkan ekstensi/plugin yang digunakan untuk mendefinisikan, menajemen dan melakukan analisis spasial. Ektensi/plugin yang digunakan untuk mengolah data spasial di PostgreSQL adalah PosGIS</w:t>
      </w:r>
      <w:sdt>
        <w:sdtPr>
          <w:rPr>
            <w:color w:val="252525"/>
            <w:shd w:val="clear" w:color="auto" w:fill="FFFFFF"/>
          </w:rPr>
          <w:id w:val="-125247889"/>
          <w:citation/>
        </w:sdtPr>
        <w:sdtEndPr/>
        <w:sdtContent>
          <w:r w:rsidR="00B22145">
            <w:rPr>
              <w:color w:val="252525"/>
              <w:shd w:val="clear" w:color="auto" w:fill="FFFFFF"/>
            </w:rPr>
            <w:fldChar w:fldCharType="begin"/>
          </w:r>
          <w:r w:rsidR="00B22145">
            <w:rPr>
              <w:color w:val="252525"/>
              <w:shd w:val="clear" w:color="auto" w:fill="FFFFFF"/>
            </w:rPr>
            <w:instrText xml:space="preserve"> CITATION OSG20 \l 1033 </w:instrText>
          </w:r>
          <w:r w:rsidR="00B22145">
            <w:rPr>
              <w:color w:val="252525"/>
              <w:shd w:val="clear" w:color="auto" w:fill="FFFFFF"/>
            </w:rPr>
            <w:fldChar w:fldCharType="separate"/>
          </w:r>
          <w:r w:rsidR="0077537C">
            <w:rPr>
              <w:noProof/>
              <w:color w:val="252525"/>
              <w:shd w:val="clear" w:color="auto" w:fill="FFFFFF"/>
            </w:rPr>
            <w:t xml:space="preserve"> </w:t>
          </w:r>
          <w:r w:rsidR="0077537C" w:rsidRPr="0077537C">
            <w:rPr>
              <w:noProof/>
              <w:color w:val="252525"/>
              <w:shd w:val="clear" w:color="auto" w:fill="FFFFFF"/>
            </w:rPr>
            <w:t>[4]</w:t>
          </w:r>
          <w:r w:rsidR="00B22145">
            <w:rPr>
              <w:color w:val="252525"/>
              <w:shd w:val="clear" w:color="auto" w:fill="FFFFFF"/>
            </w:rPr>
            <w:fldChar w:fldCharType="end"/>
          </w:r>
        </w:sdtContent>
      </w:sdt>
      <w:r>
        <w:rPr>
          <w:color w:val="252525"/>
          <w:shd w:val="clear" w:color="auto" w:fill="FFFFFF"/>
        </w:rPr>
        <w:t xml:space="preserve">. </w:t>
      </w:r>
    </w:p>
    <w:p w14:paraId="4723FD6B" w14:textId="77777777" w:rsidR="00116A7B" w:rsidRDefault="00116A7B" w:rsidP="00116A7B">
      <w:pPr>
        <w:shd w:val="clear" w:color="auto" w:fill="FFFFFF"/>
        <w:spacing w:line="360" w:lineRule="auto"/>
        <w:ind w:right="-2250"/>
        <w:jc w:val="center"/>
        <w:rPr>
          <w:color w:val="252525"/>
          <w:shd w:val="clear" w:color="auto" w:fill="FFFFFF"/>
        </w:rPr>
      </w:pPr>
      <w:r>
        <w:rPr>
          <w:noProof/>
          <w:lang w:eastAsia="en-US"/>
        </w:rPr>
        <w:drawing>
          <wp:inline distT="0" distB="0" distL="0" distR="0" wp14:anchorId="207C4BE7" wp14:editId="5B789184">
            <wp:extent cx="2504440" cy="1478915"/>
            <wp:effectExtent l="0" t="0" r="0" b="6985"/>
            <wp:docPr id="2" name="Picture 2" descr="https://2.bp.blogspot.com/-XBmRjN772oo/VuZeK1zb-lI/AAAAAAAABHo/5kPzCDxRIMwWjSFLJphNtAacjCihJqQ3g/s320/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XBmRjN772oo/VuZeK1zb-lI/AAAAAAAABHo/5kPzCDxRIMwWjSFLJphNtAacjCihJqQ3g/s320/inde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4440" cy="1478915"/>
                    </a:xfrm>
                    <a:prstGeom prst="rect">
                      <a:avLst/>
                    </a:prstGeom>
                    <a:noFill/>
                    <a:ln>
                      <a:noFill/>
                    </a:ln>
                  </pic:spPr>
                </pic:pic>
              </a:graphicData>
            </a:graphic>
          </wp:inline>
        </w:drawing>
      </w:r>
    </w:p>
    <w:p w14:paraId="4ABDBA67" w14:textId="19FF5C81" w:rsidR="00B22145" w:rsidRDefault="0077537C" w:rsidP="0077537C">
      <w:pPr>
        <w:pStyle w:val="Gambar"/>
        <w:rPr>
          <w:shd w:val="clear" w:color="auto" w:fill="FFFFFF"/>
        </w:rPr>
      </w:pPr>
      <w:bookmarkStart w:id="167" w:name="_Toc41902546"/>
      <w:r>
        <w:t xml:space="preserve">Gambar  </w:t>
      </w:r>
      <w:r w:rsidR="002B61F5">
        <w:fldChar w:fldCharType="begin"/>
      </w:r>
      <w:r w:rsidR="002B61F5">
        <w:instrText xml:space="preserve"> SEQ Gambar_ \* ARABIC </w:instrText>
      </w:r>
      <w:r w:rsidR="002B61F5">
        <w:fldChar w:fldCharType="separate"/>
      </w:r>
      <w:r w:rsidR="00B53324">
        <w:rPr>
          <w:noProof/>
        </w:rPr>
        <w:t>4</w:t>
      </w:r>
      <w:r w:rsidR="002B61F5">
        <w:rPr>
          <w:noProof/>
        </w:rPr>
        <w:fldChar w:fldCharType="end"/>
      </w:r>
      <w:r>
        <w:t xml:space="preserve">. </w:t>
      </w:r>
      <w:r w:rsidR="00B22145">
        <w:rPr>
          <w:shd w:val="clear" w:color="auto" w:fill="FFFFFF"/>
        </w:rPr>
        <w:t>Ekstensi Spasial PostGIS</w:t>
      </w:r>
      <w:bookmarkEnd w:id="167"/>
    </w:p>
    <w:p w14:paraId="6BA4D4A9" w14:textId="77777777" w:rsidR="00F5343C" w:rsidRDefault="00F5343C" w:rsidP="00F5343C">
      <w:pPr>
        <w:shd w:val="clear" w:color="auto" w:fill="FFFFFF"/>
        <w:spacing w:line="360" w:lineRule="auto"/>
        <w:ind w:right="-2250"/>
        <w:jc w:val="both"/>
        <w:rPr>
          <w:color w:val="252525"/>
          <w:shd w:val="clear" w:color="auto" w:fill="FFFFFF"/>
        </w:rPr>
      </w:pPr>
      <w:r>
        <w:rPr>
          <w:color w:val="252525"/>
          <w:shd w:val="clear" w:color="auto" w:fill="FFFFFF"/>
        </w:rPr>
        <w:t>Ekstensi/plugin PostGIS berguna sebagai </w:t>
      </w:r>
      <w:r w:rsidRPr="00FF6422">
        <w:rPr>
          <w:i/>
          <w:color w:val="1E1E1E"/>
          <w:shd w:val="clear" w:color="auto" w:fill="FFFFFF"/>
        </w:rPr>
        <w:t>spatial database engine</w:t>
      </w:r>
      <w:r>
        <w:rPr>
          <w:color w:val="1E1E1E"/>
          <w:shd w:val="clear" w:color="auto" w:fill="FFFFFF"/>
        </w:rPr>
        <w:t xml:space="preserve"> atau e</w:t>
      </w:r>
      <w:r w:rsidR="00FF6422">
        <w:rPr>
          <w:color w:val="1E1E1E"/>
          <w:shd w:val="clear" w:color="auto" w:fill="FFFFFF"/>
        </w:rPr>
        <w:t>kstensi</w:t>
      </w:r>
      <w:r>
        <w:rPr>
          <w:color w:val="1E1E1E"/>
          <w:shd w:val="clear" w:color="auto" w:fill="FFFFFF"/>
        </w:rPr>
        <w:t xml:space="preserve"> yang dapat menambah dukungan dalam pendefinisian dan pengelolaan (fungsional) unsur-unsur spasial bagi DBMS objek relasional PostgreSQL. Secara praktis, PostGIS berperan sebagai penyedia layanan spasial bagi DBMS ini. Memungkinkan PostgreSQL untuk digunakan sebagai</w:t>
      </w:r>
      <w:r>
        <w:rPr>
          <w:rStyle w:val="apple-converted-space"/>
          <w:color w:val="1E1E1E"/>
          <w:shd w:val="clear" w:color="auto" w:fill="FFFFFF"/>
        </w:rPr>
        <w:t> </w:t>
      </w:r>
      <w:r>
        <w:rPr>
          <w:color w:val="1E1E1E"/>
          <w:shd w:val="clear" w:color="auto" w:fill="FFFFFF"/>
        </w:rPr>
        <w:t>backend</w:t>
      </w:r>
      <w:r>
        <w:rPr>
          <w:rStyle w:val="apple-converted-space"/>
          <w:color w:val="1E1E1E"/>
          <w:shd w:val="clear" w:color="auto" w:fill="FFFFFF"/>
        </w:rPr>
        <w:t> </w:t>
      </w:r>
      <w:r>
        <w:rPr>
          <w:color w:val="1E1E1E"/>
          <w:shd w:val="clear" w:color="auto" w:fill="FFFFFF"/>
        </w:rPr>
        <w:t>basisdata spasial untuk perangkat lunak SIG. Secara umum PostGIS menambahkan tipe-tipe (kumpulan) SQL (query), operator, dan fungsi-fungsi (analisis) yang kemudian menyebabkan DBMS PostgreSQL menjadi bersifat “S</w:t>
      </w:r>
      <w:r w:rsidRPr="00F5343C">
        <w:rPr>
          <w:i/>
          <w:color w:val="1E1E1E"/>
          <w:shd w:val="clear" w:color="auto" w:fill="FFFFFF"/>
        </w:rPr>
        <w:t>patially-enabled</w:t>
      </w:r>
      <w:r>
        <w:rPr>
          <w:color w:val="1E1E1E"/>
          <w:shd w:val="clear" w:color="auto" w:fill="FFFFFF"/>
        </w:rPr>
        <w:t>”. </w:t>
      </w:r>
      <w:r>
        <w:rPr>
          <w:color w:val="252525"/>
          <w:shd w:val="clear" w:color="auto" w:fill="FFFFFF"/>
        </w:rPr>
        <w:t>PostgreSQL+PostGIS merupakan salah satu basisdata terbaik yang dpaat digunakan untuk keperluan pengolahan data spasial.</w:t>
      </w:r>
    </w:p>
    <w:p w14:paraId="2D7F5008" w14:textId="77777777" w:rsidR="00FF6422" w:rsidRDefault="00FF6422" w:rsidP="00F5343C">
      <w:pPr>
        <w:shd w:val="clear" w:color="auto" w:fill="FFFFFF"/>
        <w:spacing w:line="360" w:lineRule="auto"/>
        <w:ind w:right="-2250"/>
        <w:jc w:val="both"/>
        <w:rPr>
          <w:color w:val="252525"/>
          <w:shd w:val="clear" w:color="auto" w:fill="FFFFFF"/>
        </w:rPr>
      </w:pPr>
    </w:p>
    <w:p w14:paraId="082E0778" w14:textId="77777777" w:rsidR="00FF6422" w:rsidRDefault="00FF6422" w:rsidP="00F5343C">
      <w:pPr>
        <w:shd w:val="clear" w:color="auto" w:fill="FFFFFF"/>
        <w:spacing w:line="360" w:lineRule="auto"/>
        <w:ind w:right="-2250"/>
        <w:jc w:val="both"/>
        <w:rPr>
          <w:color w:val="252525"/>
          <w:shd w:val="clear" w:color="auto" w:fill="FFFFFF"/>
        </w:rPr>
      </w:pPr>
    </w:p>
    <w:p w14:paraId="68E141C9" w14:textId="77777777" w:rsidR="00FF6422" w:rsidRDefault="00FF6422" w:rsidP="00F5343C">
      <w:pPr>
        <w:shd w:val="clear" w:color="auto" w:fill="FFFFFF"/>
        <w:spacing w:line="360" w:lineRule="auto"/>
        <w:ind w:right="-2250"/>
        <w:jc w:val="both"/>
        <w:rPr>
          <w:color w:val="252525"/>
          <w:shd w:val="clear" w:color="auto" w:fill="FFFFFF"/>
        </w:rPr>
      </w:pPr>
    </w:p>
    <w:p w14:paraId="24A5A8E4" w14:textId="77777777" w:rsidR="00FF6422" w:rsidRDefault="00FF6422" w:rsidP="00F5343C">
      <w:pPr>
        <w:shd w:val="clear" w:color="auto" w:fill="FFFFFF"/>
        <w:spacing w:line="360" w:lineRule="auto"/>
        <w:ind w:right="-2250"/>
        <w:jc w:val="both"/>
        <w:rPr>
          <w:color w:val="252525"/>
          <w:shd w:val="clear" w:color="auto" w:fill="FFFFFF"/>
        </w:rPr>
      </w:pPr>
    </w:p>
    <w:p w14:paraId="024D09C0" w14:textId="77777777" w:rsidR="00FF6422" w:rsidRDefault="00FF6422" w:rsidP="00F5343C">
      <w:pPr>
        <w:shd w:val="clear" w:color="auto" w:fill="FFFFFF"/>
        <w:spacing w:line="360" w:lineRule="auto"/>
        <w:ind w:right="-2250"/>
        <w:jc w:val="both"/>
        <w:rPr>
          <w:rFonts w:ascii="Arial" w:hAnsi="Arial" w:cs="Arial"/>
          <w:color w:val="1E1E1E"/>
          <w:sz w:val="23"/>
          <w:szCs w:val="23"/>
        </w:rPr>
      </w:pPr>
    </w:p>
    <w:p w14:paraId="607BB2D6" w14:textId="77777777" w:rsidR="008D1570" w:rsidRDefault="008D1570" w:rsidP="001363BA">
      <w:pPr>
        <w:pStyle w:val="Heading2"/>
        <w:spacing w:line="360" w:lineRule="auto"/>
        <w:ind w:right="-2250"/>
      </w:pPr>
      <w:bookmarkStart w:id="168" w:name="_aplikasi_sistem_informasi"/>
      <w:bookmarkEnd w:id="168"/>
      <w:r>
        <w:lastRenderedPageBreak/>
        <w:t>aplikasi sistem informasi geografi (sig)</w:t>
      </w:r>
    </w:p>
    <w:p w14:paraId="04889C68" w14:textId="77777777" w:rsidR="008D1570" w:rsidRPr="003C63B2" w:rsidRDefault="008D1570" w:rsidP="001363BA">
      <w:pPr>
        <w:spacing w:line="360" w:lineRule="auto"/>
        <w:ind w:right="-2250"/>
        <w:rPr>
          <w:b/>
        </w:rPr>
      </w:pPr>
      <w:r w:rsidRPr="003C63B2">
        <w:rPr>
          <w:b/>
        </w:rPr>
        <w:t>QGIS</w:t>
      </w:r>
    </w:p>
    <w:p w14:paraId="07E4F20A" w14:textId="77777777" w:rsidR="00116A7B" w:rsidRDefault="003C63B2" w:rsidP="003C63B2">
      <w:pPr>
        <w:spacing w:line="360" w:lineRule="auto"/>
        <w:ind w:right="-2250"/>
        <w:jc w:val="center"/>
      </w:pPr>
      <w:r>
        <w:rPr>
          <w:noProof/>
          <w:lang w:eastAsia="en-US"/>
        </w:rPr>
        <w:drawing>
          <wp:inline distT="0" distB="0" distL="0" distR="0" wp14:anchorId="3B73626D" wp14:editId="5493B189">
            <wp:extent cx="4065340" cy="2834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65340" cy="2834640"/>
                    </a:xfrm>
                    <a:prstGeom prst="rect">
                      <a:avLst/>
                    </a:prstGeom>
                    <a:noFill/>
                    <a:ln>
                      <a:noFill/>
                    </a:ln>
                  </pic:spPr>
                </pic:pic>
              </a:graphicData>
            </a:graphic>
          </wp:inline>
        </w:drawing>
      </w:r>
    </w:p>
    <w:p w14:paraId="75261C35" w14:textId="06CE35E1" w:rsidR="00B22145" w:rsidRDefault="0077537C" w:rsidP="0077537C">
      <w:pPr>
        <w:pStyle w:val="Gambar"/>
      </w:pPr>
      <w:bookmarkStart w:id="169" w:name="_Toc41902547"/>
      <w:r>
        <w:t xml:space="preserve">Gambar  </w:t>
      </w:r>
      <w:r w:rsidR="002B61F5">
        <w:fldChar w:fldCharType="begin"/>
      </w:r>
      <w:r w:rsidR="002B61F5">
        <w:instrText xml:space="preserve"> SEQ Gambar_ \* ARABIC </w:instrText>
      </w:r>
      <w:r w:rsidR="002B61F5">
        <w:fldChar w:fldCharType="separate"/>
      </w:r>
      <w:r w:rsidR="00B53324">
        <w:rPr>
          <w:noProof/>
        </w:rPr>
        <w:t>5</w:t>
      </w:r>
      <w:r w:rsidR="002B61F5">
        <w:rPr>
          <w:noProof/>
        </w:rPr>
        <w:fldChar w:fldCharType="end"/>
      </w:r>
      <w:r>
        <w:t xml:space="preserve">. </w:t>
      </w:r>
      <w:r w:rsidR="00B22145">
        <w:t>Tampilan QGIS</w:t>
      </w:r>
      <w:sdt>
        <w:sdtPr>
          <w:id w:val="279779607"/>
          <w:citation/>
        </w:sdtPr>
        <w:sdtEndPr/>
        <w:sdtContent>
          <w:r w:rsidR="00B22145">
            <w:fldChar w:fldCharType="begin"/>
          </w:r>
          <w:r w:rsidR="00B22145">
            <w:instrText xml:space="preserve"> CITATION OSG201 \l 1033 </w:instrText>
          </w:r>
          <w:r w:rsidR="00B22145">
            <w:fldChar w:fldCharType="separate"/>
          </w:r>
          <w:r>
            <w:rPr>
              <w:noProof/>
            </w:rPr>
            <w:t xml:space="preserve"> </w:t>
          </w:r>
          <w:r w:rsidRPr="0077537C">
            <w:rPr>
              <w:noProof/>
            </w:rPr>
            <w:t>[5]</w:t>
          </w:r>
          <w:r w:rsidR="00B22145">
            <w:fldChar w:fldCharType="end"/>
          </w:r>
        </w:sdtContent>
      </w:sdt>
      <w:bookmarkEnd w:id="169"/>
    </w:p>
    <w:p w14:paraId="52150E65" w14:textId="77777777" w:rsidR="008D1570" w:rsidRPr="003C63B2" w:rsidRDefault="008D1570" w:rsidP="001363BA">
      <w:pPr>
        <w:spacing w:line="360" w:lineRule="auto"/>
        <w:ind w:right="-2250"/>
        <w:rPr>
          <w:b/>
        </w:rPr>
      </w:pPr>
      <w:r w:rsidRPr="003C63B2">
        <w:rPr>
          <w:b/>
        </w:rPr>
        <w:t>ArcGIS</w:t>
      </w:r>
      <w:r w:rsidR="008C2495" w:rsidRPr="003C63B2">
        <w:rPr>
          <w:b/>
        </w:rPr>
        <w:t xml:space="preserve"> Desktop</w:t>
      </w:r>
    </w:p>
    <w:p w14:paraId="0CD61D53" w14:textId="77777777" w:rsidR="003C63B2" w:rsidRDefault="003C63B2" w:rsidP="003C63B2">
      <w:pPr>
        <w:spacing w:line="360" w:lineRule="auto"/>
        <w:ind w:right="-2250"/>
        <w:jc w:val="center"/>
      </w:pPr>
      <w:r>
        <w:rPr>
          <w:noProof/>
          <w:lang w:eastAsia="en-US"/>
        </w:rPr>
        <w:drawing>
          <wp:inline distT="0" distB="0" distL="0" distR="0" wp14:anchorId="410EA89D" wp14:editId="6A6772B0">
            <wp:extent cx="4015740" cy="2834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5740" cy="2834640"/>
                    </a:xfrm>
                    <a:prstGeom prst="rect">
                      <a:avLst/>
                    </a:prstGeom>
                    <a:noFill/>
                    <a:ln>
                      <a:noFill/>
                    </a:ln>
                  </pic:spPr>
                </pic:pic>
              </a:graphicData>
            </a:graphic>
          </wp:inline>
        </w:drawing>
      </w:r>
    </w:p>
    <w:p w14:paraId="0D2FAA75" w14:textId="23EAC71A" w:rsidR="00B22145" w:rsidRDefault="0077537C" w:rsidP="0077537C">
      <w:pPr>
        <w:pStyle w:val="Gambar"/>
      </w:pPr>
      <w:bookmarkStart w:id="170" w:name="_Toc41902548"/>
      <w:r>
        <w:t xml:space="preserve">Gambar  </w:t>
      </w:r>
      <w:r w:rsidR="002B61F5">
        <w:fldChar w:fldCharType="begin"/>
      </w:r>
      <w:r w:rsidR="002B61F5">
        <w:instrText xml:space="preserve"> SEQ Gambar_ \* ARABIC </w:instrText>
      </w:r>
      <w:r w:rsidR="002B61F5">
        <w:fldChar w:fldCharType="separate"/>
      </w:r>
      <w:r w:rsidR="00B53324">
        <w:rPr>
          <w:noProof/>
        </w:rPr>
        <w:t>6</w:t>
      </w:r>
      <w:r w:rsidR="002B61F5">
        <w:rPr>
          <w:noProof/>
        </w:rPr>
        <w:fldChar w:fldCharType="end"/>
      </w:r>
      <w:r>
        <w:t xml:space="preserve">. </w:t>
      </w:r>
      <w:r w:rsidR="00B22145">
        <w:t>Tampilan ArcGIS Desktop</w:t>
      </w:r>
      <w:sdt>
        <w:sdtPr>
          <w:id w:val="237991530"/>
          <w:citation/>
        </w:sdtPr>
        <w:sdtEndPr/>
        <w:sdtContent>
          <w:r w:rsidR="00B22145">
            <w:fldChar w:fldCharType="begin"/>
          </w:r>
          <w:r w:rsidR="00B22145">
            <w:instrText xml:space="preserve"> CITATION ESR20 \l 1033 </w:instrText>
          </w:r>
          <w:r w:rsidR="00B22145">
            <w:fldChar w:fldCharType="separate"/>
          </w:r>
          <w:r>
            <w:rPr>
              <w:noProof/>
            </w:rPr>
            <w:t xml:space="preserve"> </w:t>
          </w:r>
          <w:r w:rsidRPr="0077537C">
            <w:rPr>
              <w:noProof/>
            </w:rPr>
            <w:t>[6]</w:t>
          </w:r>
          <w:r w:rsidR="00B22145">
            <w:fldChar w:fldCharType="end"/>
          </w:r>
        </w:sdtContent>
      </w:sdt>
      <w:bookmarkEnd w:id="170"/>
    </w:p>
    <w:p w14:paraId="78AB11E8" w14:textId="77777777" w:rsidR="00EE0838" w:rsidRDefault="00EE0838" w:rsidP="0077537C">
      <w:pPr>
        <w:pStyle w:val="Gambar"/>
      </w:pPr>
    </w:p>
    <w:p w14:paraId="55DAF574" w14:textId="77777777" w:rsidR="008C2495" w:rsidRDefault="008C2495" w:rsidP="001363BA">
      <w:pPr>
        <w:spacing w:line="360" w:lineRule="auto"/>
        <w:ind w:right="-2250"/>
        <w:rPr>
          <w:b/>
        </w:rPr>
      </w:pPr>
      <w:r w:rsidRPr="003C63B2">
        <w:rPr>
          <w:b/>
        </w:rPr>
        <w:lastRenderedPageBreak/>
        <w:t>ArcGIS Pro</w:t>
      </w:r>
    </w:p>
    <w:p w14:paraId="4C074CDD" w14:textId="77777777" w:rsidR="00A61D52" w:rsidRDefault="00A61D52" w:rsidP="00A61D52">
      <w:pPr>
        <w:spacing w:line="360" w:lineRule="auto"/>
        <w:ind w:right="-2250"/>
        <w:jc w:val="center"/>
        <w:rPr>
          <w:b/>
        </w:rPr>
      </w:pPr>
      <w:r>
        <w:rPr>
          <w:b/>
          <w:noProof/>
          <w:lang w:eastAsia="en-US"/>
        </w:rPr>
        <w:drawing>
          <wp:inline distT="0" distB="0" distL="0" distR="0" wp14:anchorId="1DA7BA1C" wp14:editId="469B746D">
            <wp:extent cx="3907207" cy="2834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7207" cy="2834640"/>
                    </a:xfrm>
                    <a:prstGeom prst="rect">
                      <a:avLst/>
                    </a:prstGeom>
                    <a:noFill/>
                    <a:ln>
                      <a:noFill/>
                    </a:ln>
                  </pic:spPr>
                </pic:pic>
              </a:graphicData>
            </a:graphic>
          </wp:inline>
        </w:drawing>
      </w:r>
    </w:p>
    <w:p w14:paraId="4F1C9F70" w14:textId="5A2C6513" w:rsidR="00B22145" w:rsidRPr="00B22145" w:rsidRDefault="0077537C" w:rsidP="0077537C">
      <w:pPr>
        <w:pStyle w:val="Gambar"/>
      </w:pPr>
      <w:bookmarkStart w:id="171" w:name="_Toc41902549"/>
      <w:r>
        <w:t xml:space="preserve">Gambar  </w:t>
      </w:r>
      <w:r w:rsidR="002B61F5">
        <w:fldChar w:fldCharType="begin"/>
      </w:r>
      <w:r w:rsidR="002B61F5">
        <w:instrText xml:space="preserve"> SEQ Gambar_ \* ARABIC </w:instrText>
      </w:r>
      <w:r w:rsidR="002B61F5">
        <w:fldChar w:fldCharType="separate"/>
      </w:r>
      <w:r w:rsidR="00B53324">
        <w:rPr>
          <w:noProof/>
        </w:rPr>
        <w:t>7</w:t>
      </w:r>
      <w:r w:rsidR="002B61F5">
        <w:rPr>
          <w:noProof/>
        </w:rPr>
        <w:fldChar w:fldCharType="end"/>
      </w:r>
      <w:r>
        <w:t xml:space="preserve">. </w:t>
      </w:r>
      <w:r w:rsidR="00B22145" w:rsidRPr="00B22145">
        <w:t>Tampilan ArcGIS Pro</w:t>
      </w:r>
      <w:bookmarkEnd w:id="171"/>
    </w:p>
    <w:p w14:paraId="181D6DC5" w14:textId="77777777" w:rsidR="008D1570" w:rsidRDefault="008D1570" w:rsidP="001363BA">
      <w:pPr>
        <w:pStyle w:val="Heading2"/>
        <w:spacing w:line="360" w:lineRule="auto"/>
        <w:ind w:right="-2250"/>
      </w:pPr>
      <w:bookmarkStart w:id="172" w:name="_Antar_muka_client-server"/>
      <w:bookmarkEnd w:id="172"/>
      <w:r>
        <w:t xml:space="preserve">Antar muka </w:t>
      </w:r>
      <w:r>
        <w:rPr>
          <w:i/>
        </w:rPr>
        <w:t xml:space="preserve">client-server </w:t>
      </w:r>
      <w:r w:rsidR="001C3BEC">
        <w:t>untuk akses basisdata</w:t>
      </w:r>
    </w:p>
    <w:p w14:paraId="3C08EF7D" w14:textId="77777777" w:rsidR="008D1570" w:rsidRPr="003C63B2" w:rsidRDefault="008D1570" w:rsidP="001363BA">
      <w:pPr>
        <w:spacing w:line="360" w:lineRule="auto"/>
        <w:ind w:right="-2250"/>
        <w:rPr>
          <w:b/>
        </w:rPr>
      </w:pPr>
      <w:r w:rsidRPr="003C63B2">
        <w:rPr>
          <w:b/>
        </w:rPr>
        <w:t>PgAdmin</w:t>
      </w:r>
    </w:p>
    <w:p w14:paraId="3DD86ED8" w14:textId="77777777" w:rsidR="008C2495" w:rsidRDefault="008C2495" w:rsidP="008C2495">
      <w:pPr>
        <w:spacing w:line="360" w:lineRule="auto"/>
        <w:ind w:right="-2250"/>
        <w:jc w:val="center"/>
      </w:pPr>
      <w:r>
        <w:rPr>
          <w:noProof/>
          <w:lang w:eastAsia="en-US"/>
        </w:rPr>
        <w:drawing>
          <wp:inline distT="0" distB="0" distL="0" distR="0" wp14:anchorId="54CE5289" wp14:editId="0A4142EA">
            <wp:extent cx="3891562"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1562" cy="2834640"/>
                    </a:xfrm>
                    <a:prstGeom prst="rect">
                      <a:avLst/>
                    </a:prstGeom>
                    <a:noFill/>
                    <a:ln>
                      <a:noFill/>
                    </a:ln>
                  </pic:spPr>
                </pic:pic>
              </a:graphicData>
            </a:graphic>
          </wp:inline>
        </w:drawing>
      </w:r>
    </w:p>
    <w:p w14:paraId="3321258B" w14:textId="056C19AF" w:rsidR="00B22145" w:rsidRDefault="0077537C" w:rsidP="0077537C">
      <w:pPr>
        <w:pStyle w:val="Gambar"/>
      </w:pPr>
      <w:bookmarkStart w:id="173" w:name="_Toc41902550"/>
      <w:r>
        <w:t xml:space="preserve">Gambar  </w:t>
      </w:r>
      <w:r w:rsidR="002B61F5">
        <w:fldChar w:fldCharType="begin"/>
      </w:r>
      <w:r w:rsidR="002B61F5">
        <w:instrText xml:space="preserve"> SEQ Gambar_ \* ARABIC </w:instrText>
      </w:r>
      <w:r w:rsidR="002B61F5">
        <w:fldChar w:fldCharType="separate"/>
      </w:r>
      <w:r w:rsidR="00B53324">
        <w:rPr>
          <w:noProof/>
        </w:rPr>
        <w:t>8</w:t>
      </w:r>
      <w:r w:rsidR="002B61F5">
        <w:rPr>
          <w:noProof/>
        </w:rPr>
        <w:fldChar w:fldCharType="end"/>
      </w:r>
      <w:r>
        <w:t xml:space="preserve">. </w:t>
      </w:r>
      <w:r w:rsidR="00B22145">
        <w:t>Tampilan PgAdmin</w:t>
      </w:r>
      <w:bookmarkEnd w:id="173"/>
    </w:p>
    <w:p w14:paraId="19AA0D81" w14:textId="77777777" w:rsidR="00FF6422" w:rsidRDefault="00FF6422" w:rsidP="0077537C">
      <w:pPr>
        <w:pStyle w:val="Gambar"/>
      </w:pPr>
    </w:p>
    <w:p w14:paraId="2BD4D6B2" w14:textId="77777777" w:rsidR="008D1570" w:rsidRDefault="008D1570" w:rsidP="001363BA">
      <w:pPr>
        <w:spacing w:line="360" w:lineRule="auto"/>
        <w:ind w:right="-2250"/>
        <w:rPr>
          <w:b/>
        </w:rPr>
      </w:pPr>
      <w:r w:rsidRPr="003C63B2">
        <w:rPr>
          <w:b/>
        </w:rPr>
        <w:lastRenderedPageBreak/>
        <w:t>PostgreSQL Maestro</w:t>
      </w:r>
    </w:p>
    <w:p w14:paraId="1F3D336C" w14:textId="77777777" w:rsidR="003C63B2" w:rsidRDefault="003C63B2" w:rsidP="003C63B2">
      <w:pPr>
        <w:spacing w:line="360" w:lineRule="auto"/>
        <w:ind w:right="-2250"/>
        <w:jc w:val="center"/>
        <w:rPr>
          <w:b/>
        </w:rPr>
      </w:pPr>
      <w:r>
        <w:rPr>
          <w:b/>
          <w:noProof/>
          <w:lang w:eastAsia="en-US"/>
        </w:rPr>
        <w:drawing>
          <wp:inline distT="0" distB="0" distL="0" distR="0" wp14:anchorId="04B0C921" wp14:editId="0D209A5C">
            <wp:extent cx="4130475"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30475" cy="2834640"/>
                    </a:xfrm>
                    <a:prstGeom prst="rect">
                      <a:avLst/>
                    </a:prstGeom>
                    <a:noFill/>
                    <a:ln>
                      <a:noFill/>
                    </a:ln>
                  </pic:spPr>
                </pic:pic>
              </a:graphicData>
            </a:graphic>
          </wp:inline>
        </w:drawing>
      </w:r>
    </w:p>
    <w:p w14:paraId="09EA7806" w14:textId="5B4ADE42" w:rsidR="00B22145" w:rsidRPr="00B22145" w:rsidRDefault="0077537C" w:rsidP="0077537C">
      <w:pPr>
        <w:pStyle w:val="Gambar"/>
      </w:pPr>
      <w:bookmarkStart w:id="174" w:name="_Toc41902551"/>
      <w:r>
        <w:t xml:space="preserve">Gambar  </w:t>
      </w:r>
      <w:r w:rsidR="002B61F5">
        <w:fldChar w:fldCharType="begin"/>
      </w:r>
      <w:r w:rsidR="002B61F5">
        <w:instrText xml:space="preserve"> SEQ Gambar_ \* ARABIC </w:instrText>
      </w:r>
      <w:r w:rsidR="002B61F5">
        <w:fldChar w:fldCharType="separate"/>
      </w:r>
      <w:r w:rsidR="00B53324">
        <w:rPr>
          <w:noProof/>
        </w:rPr>
        <w:t>9</w:t>
      </w:r>
      <w:r w:rsidR="002B61F5">
        <w:rPr>
          <w:noProof/>
        </w:rPr>
        <w:fldChar w:fldCharType="end"/>
      </w:r>
      <w:r>
        <w:t xml:space="preserve">. </w:t>
      </w:r>
      <w:r w:rsidR="00B22145">
        <w:t>Tampilan PostgreSQL Maestro</w:t>
      </w:r>
      <w:sdt>
        <w:sdtPr>
          <w:id w:val="407587227"/>
          <w:citation/>
        </w:sdtPr>
        <w:sdtEndPr/>
        <w:sdtContent>
          <w:r w:rsidR="00B22145">
            <w:fldChar w:fldCharType="begin"/>
          </w:r>
          <w:r w:rsidR="00B22145">
            <w:instrText xml:space="preserve"> CITATION SQL20 \l 1033 </w:instrText>
          </w:r>
          <w:r w:rsidR="00B22145">
            <w:fldChar w:fldCharType="separate"/>
          </w:r>
          <w:r>
            <w:rPr>
              <w:noProof/>
            </w:rPr>
            <w:t xml:space="preserve"> </w:t>
          </w:r>
          <w:r w:rsidRPr="0077537C">
            <w:rPr>
              <w:noProof/>
            </w:rPr>
            <w:t>[7]</w:t>
          </w:r>
          <w:r w:rsidR="00B22145">
            <w:fldChar w:fldCharType="end"/>
          </w:r>
        </w:sdtContent>
      </w:sdt>
      <w:bookmarkEnd w:id="174"/>
    </w:p>
    <w:p w14:paraId="030B4418" w14:textId="77777777" w:rsidR="008D1570" w:rsidRDefault="008D1570" w:rsidP="001363BA">
      <w:pPr>
        <w:pStyle w:val="Heading2"/>
        <w:spacing w:line="360" w:lineRule="auto"/>
        <w:ind w:right="-2250"/>
      </w:pPr>
      <w:bookmarkStart w:id="175" w:name="_Enterprise_Sistem_Informasi"/>
      <w:bookmarkEnd w:id="175"/>
      <w:r>
        <w:t>Enterprise Sistem Informasi Geografi (SIG)</w:t>
      </w:r>
    </w:p>
    <w:p w14:paraId="623FEBE3" w14:textId="77777777" w:rsidR="008D1570" w:rsidRDefault="008D1570" w:rsidP="001363BA">
      <w:pPr>
        <w:spacing w:line="360" w:lineRule="auto"/>
        <w:ind w:right="-2250"/>
        <w:rPr>
          <w:b/>
        </w:rPr>
      </w:pPr>
      <w:r w:rsidRPr="003C63B2">
        <w:rPr>
          <w:b/>
        </w:rPr>
        <w:t>WebGIS</w:t>
      </w:r>
    </w:p>
    <w:p w14:paraId="494952E3" w14:textId="77777777" w:rsidR="00A61D52" w:rsidRDefault="00A61D52" w:rsidP="00A61D52">
      <w:pPr>
        <w:spacing w:line="360" w:lineRule="auto"/>
        <w:ind w:right="-2250"/>
        <w:jc w:val="center"/>
        <w:rPr>
          <w:b/>
        </w:rPr>
      </w:pPr>
      <w:r>
        <w:rPr>
          <w:b/>
          <w:noProof/>
          <w:lang w:eastAsia="en-US"/>
        </w:rPr>
        <w:drawing>
          <wp:inline distT="0" distB="0" distL="0" distR="0" wp14:anchorId="36CE64B5" wp14:editId="26FA50D1">
            <wp:extent cx="3916034" cy="312486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19696" cy="3127784"/>
                    </a:xfrm>
                    <a:prstGeom prst="rect">
                      <a:avLst/>
                    </a:prstGeom>
                    <a:noFill/>
                    <a:ln>
                      <a:noFill/>
                    </a:ln>
                  </pic:spPr>
                </pic:pic>
              </a:graphicData>
            </a:graphic>
          </wp:inline>
        </w:drawing>
      </w:r>
    </w:p>
    <w:p w14:paraId="1CFD9CC4" w14:textId="0E066B84" w:rsidR="00B22145" w:rsidRPr="00B22145" w:rsidRDefault="0077537C" w:rsidP="0077537C">
      <w:pPr>
        <w:pStyle w:val="Gambar"/>
      </w:pPr>
      <w:bookmarkStart w:id="176" w:name="_Toc41902552"/>
      <w:r>
        <w:t xml:space="preserve">Gambar  </w:t>
      </w:r>
      <w:r w:rsidR="002B61F5">
        <w:fldChar w:fldCharType="begin"/>
      </w:r>
      <w:r w:rsidR="002B61F5">
        <w:instrText xml:space="preserve"> SEQ Gambar_ \* ARABIC </w:instrText>
      </w:r>
      <w:r w:rsidR="002B61F5">
        <w:fldChar w:fldCharType="separate"/>
      </w:r>
      <w:r w:rsidR="00B53324">
        <w:rPr>
          <w:noProof/>
        </w:rPr>
        <w:t>10</w:t>
      </w:r>
      <w:r w:rsidR="002B61F5">
        <w:rPr>
          <w:noProof/>
        </w:rPr>
        <w:fldChar w:fldCharType="end"/>
      </w:r>
      <w:r>
        <w:t xml:space="preserve">. </w:t>
      </w:r>
      <w:r w:rsidR="00B22145" w:rsidRPr="00B22145">
        <w:t xml:space="preserve">Tampilan </w:t>
      </w:r>
      <w:r w:rsidR="00B22145">
        <w:t>WebGIS</w:t>
      </w:r>
      <w:sdt>
        <w:sdtPr>
          <w:id w:val="1985583409"/>
          <w:citation/>
        </w:sdtPr>
        <w:sdtEndPr/>
        <w:sdtContent>
          <w:r w:rsidR="00B22145">
            <w:fldChar w:fldCharType="begin"/>
          </w:r>
          <w:r w:rsidR="00B22145">
            <w:instrText xml:space="preserve"> CITATION dja20 \l 1033 </w:instrText>
          </w:r>
          <w:r w:rsidR="00B22145">
            <w:fldChar w:fldCharType="separate"/>
          </w:r>
          <w:r>
            <w:rPr>
              <w:noProof/>
            </w:rPr>
            <w:t xml:space="preserve"> </w:t>
          </w:r>
          <w:r w:rsidRPr="0077537C">
            <w:rPr>
              <w:noProof/>
            </w:rPr>
            <w:t>[8]</w:t>
          </w:r>
          <w:r w:rsidR="00B22145">
            <w:fldChar w:fldCharType="end"/>
          </w:r>
        </w:sdtContent>
      </w:sdt>
      <w:bookmarkEnd w:id="176"/>
    </w:p>
    <w:bookmarkStart w:id="177" w:name="_referensi" w:displacedByCustomXml="next"/>
    <w:bookmarkEnd w:id="177" w:displacedByCustomXml="next"/>
    <w:sdt>
      <w:sdtPr>
        <w:rPr>
          <w:rFonts w:asciiTheme="minorHAnsi" w:eastAsiaTheme="minorEastAsia" w:hAnsiTheme="minorHAnsi" w:cstheme="minorBidi"/>
          <w:b w:val="0"/>
          <w:bCs w:val="0"/>
          <w:caps w:val="0"/>
          <w:color w:val="auto"/>
        </w:rPr>
        <w:id w:val="1558821523"/>
        <w:docPartObj>
          <w:docPartGallery w:val="Bibliographies"/>
          <w:docPartUnique/>
        </w:docPartObj>
      </w:sdtPr>
      <w:sdtEndPr/>
      <w:sdtContent>
        <w:p w14:paraId="4873DDEC" w14:textId="77777777" w:rsidR="00410C00" w:rsidRDefault="00410C00">
          <w:pPr>
            <w:pStyle w:val="Heading1"/>
          </w:pPr>
          <w:r>
            <w:t>referensi</w:t>
          </w:r>
        </w:p>
        <w:sdt>
          <w:sdtPr>
            <w:id w:val="-573587230"/>
            <w:bibliography/>
          </w:sdtPr>
          <w:sdtEndPr/>
          <w:sdtContent>
            <w:p w14:paraId="201594F5" w14:textId="77777777" w:rsidR="0077537C" w:rsidRDefault="00410C00" w:rsidP="00EF7B8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3"/>
                <w:gridCol w:w="7027"/>
              </w:tblGrid>
              <w:tr w:rsidR="0077537C" w14:paraId="2149CDB3" w14:textId="77777777" w:rsidTr="00EE0838">
                <w:trPr>
                  <w:divId w:val="1349061569"/>
                  <w:tblCellSpacing w:w="15" w:type="dxa"/>
                </w:trPr>
                <w:tc>
                  <w:tcPr>
                    <w:tcW w:w="208" w:type="pct"/>
                    <w:hideMark/>
                  </w:tcPr>
                  <w:p w14:paraId="770035E5" w14:textId="77777777" w:rsidR="0077537C" w:rsidRDefault="0077537C">
                    <w:pPr>
                      <w:pStyle w:val="Bibliography"/>
                      <w:rPr>
                        <w:noProof/>
                        <w:sz w:val="24"/>
                        <w:szCs w:val="24"/>
                      </w:rPr>
                    </w:pPr>
                    <w:r>
                      <w:rPr>
                        <w:noProof/>
                      </w:rPr>
                      <w:t xml:space="preserve">[1] </w:t>
                    </w:r>
                  </w:p>
                </w:tc>
                <w:tc>
                  <w:tcPr>
                    <w:tcW w:w="4731" w:type="pct"/>
                    <w:hideMark/>
                  </w:tcPr>
                  <w:p w14:paraId="5E20898D" w14:textId="77777777" w:rsidR="0077537C" w:rsidRPr="00EE0838" w:rsidRDefault="0077537C" w:rsidP="00EE0838">
                    <w:pPr>
                      <w:pStyle w:val="Bibliography"/>
                      <w:spacing w:line="240" w:lineRule="auto"/>
                      <w:ind w:right="-42"/>
                      <w:jc w:val="both"/>
                      <w:rPr>
                        <w:noProof/>
                        <w:sz w:val="20"/>
                        <w:szCs w:val="20"/>
                      </w:rPr>
                    </w:pPr>
                    <w:r w:rsidRPr="00EE0838">
                      <w:rPr>
                        <w:noProof/>
                        <w:sz w:val="20"/>
                        <w:szCs w:val="20"/>
                      </w:rPr>
                      <w:t xml:space="preserve">S. H. Spewak, Enterprise Architecture Planning, Developing a Blueprint for Data, Applications and Technology, New York: John Wiley &amp; Sons Inc, 1992. </w:t>
                    </w:r>
                  </w:p>
                </w:tc>
              </w:tr>
              <w:tr w:rsidR="0077537C" w14:paraId="001B80D2" w14:textId="77777777" w:rsidTr="00EE0838">
                <w:trPr>
                  <w:divId w:val="1349061569"/>
                  <w:tblCellSpacing w:w="15" w:type="dxa"/>
                </w:trPr>
                <w:tc>
                  <w:tcPr>
                    <w:tcW w:w="208" w:type="pct"/>
                    <w:hideMark/>
                  </w:tcPr>
                  <w:p w14:paraId="27651FF3" w14:textId="77777777" w:rsidR="0077537C" w:rsidRDefault="0077537C">
                    <w:pPr>
                      <w:pStyle w:val="Bibliography"/>
                      <w:rPr>
                        <w:noProof/>
                      </w:rPr>
                    </w:pPr>
                    <w:r>
                      <w:rPr>
                        <w:noProof/>
                      </w:rPr>
                      <w:t xml:space="preserve">[2] </w:t>
                    </w:r>
                  </w:p>
                </w:tc>
                <w:tc>
                  <w:tcPr>
                    <w:tcW w:w="4731" w:type="pct"/>
                    <w:hideMark/>
                  </w:tcPr>
                  <w:p w14:paraId="6D877189" w14:textId="77777777" w:rsidR="0077537C" w:rsidRPr="00EE0838" w:rsidRDefault="0077537C" w:rsidP="00EE0838">
                    <w:pPr>
                      <w:pStyle w:val="Bibliography"/>
                      <w:spacing w:line="240" w:lineRule="auto"/>
                      <w:jc w:val="both"/>
                      <w:rPr>
                        <w:noProof/>
                        <w:sz w:val="20"/>
                        <w:szCs w:val="20"/>
                      </w:rPr>
                    </w:pPr>
                    <w:r w:rsidRPr="00EE0838">
                      <w:rPr>
                        <w:noProof/>
                        <w:sz w:val="20"/>
                        <w:szCs w:val="20"/>
                      </w:rPr>
                      <w:t xml:space="preserve">Reference, Model for DBMS Standarization. Database Architecture Framework Task Group (DAFTG) of the ANSI/X3/SPARC Database System Study Group. </w:t>
                    </w:r>
                  </w:p>
                </w:tc>
              </w:tr>
              <w:tr w:rsidR="0077537C" w14:paraId="5527565F" w14:textId="77777777" w:rsidTr="00EE0838">
                <w:trPr>
                  <w:divId w:val="1349061569"/>
                  <w:tblCellSpacing w:w="15" w:type="dxa"/>
                </w:trPr>
                <w:tc>
                  <w:tcPr>
                    <w:tcW w:w="208" w:type="pct"/>
                    <w:hideMark/>
                  </w:tcPr>
                  <w:p w14:paraId="3A29A911" w14:textId="77777777" w:rsidR="0077537C" w:rsidRDefault="0077537C">
                    <w:pPr>
                      <w:pStyle w:val="Bibliography"/>
                      <w:rPr>
                        <w:noProof/>
                      </w:rPr>
                    </w:pPr>
                    <w:r>
                      <w:rPr>
                        <w:noProof/>
                      </w:rPr>
                      <w:t xml:space="preserve">[3] </w:t>
                    </w:r>
                  </w:p>
                </w:tc>
                <w:tc>
                  <w:tcPr>
                    <w:tcW w:w="4731" w:type="pct"/>
                    <w:hideMark/>
                  </w:tcPr>
                  <w:p w14:paraId="6B47D488" w14:textId="77777777" w:rsidR="00EE0838" w:rsidRPr="00EE0838" w:rsidRDefault="0077537C" w:rsidP="00EE0838">
                    <w:pPr>
                      <w:pStyle w:val="Bibliography"/>
                      <w:spacing w:line="240" w:lineRule="auto"/>
                      <w:jc w:val="both"/>
                      <w:rPr>
                        <w:noProof/>
                        <w:sz w:val="20"/>
                        <w:szCs w:val="20"/>
                      </w:rPr>
                    </w:pPr>
                    <w:r w:rsidRPr="00EE0838">
                      <w:rPr>
                        <w:noProof/>
                        <w:sz w:val="20"/>
                        <w:szCs w:val="20"/>
                      </w:rPr>
                      <w:t xml:space="preserve">PostgreSQL, "PostgreSQL," </w:t>
                    </w:r>
                  </w:p>
                  <w:p w14:paraId="3DB14816" w14:textId="77777777" w:rsidR="0077537C" w:rsidRPr="00EE0838" w:rsidRDefault="0077537C" w:rsidP="00EE0838">
                    <w:pPr>
                      <w:pStyle w:val="Bibliography"/>
                      <w:spacing w:line="240" w:lineRule="auto"/>
                      <w:jc w:val="both"/>
                      <w:rPr>
                        <w:noProof/>
                        <w:sz w:val="20"/>
                        <w:szCs w:val="20"/>
                      </w:rPr>
                    </w:pPr>
                    <w:r w:rsidRPr="00EE0838">
                      <w:rPr>
                        <w:noProof/>
                        <w:sz w:val="20"/>
                        <w:szCs w:val="20"/>
                      </w:rPr>
                      <w:t>[Online]. Available: https://www.postgresql.org/. [Accessed 01 06 2020].</w:t>
                    </w:r>
                  </w:p>
                </w:tc>
              </w:tr>
              <w:tr w:rsidR="0077537C" w14:paraId="4F4ADFE0" w14:textId="77777777" w:rsidTr="00EE0838">
                <w:trPr>
                  <w:divId w:val="1349061569"/>
                  <w:tblCellSpacing w:w="15" w:type="dxa"/>
                </w:trPr>
                <w:tc>
                  <w:tcPr>
                    <w:tcW w:w="208" w:type="pct"/>
                    <w:hideMark/>
                  </w:tcPr>
                  <w:p w14:paraId="6129674E" w14:textId="77777777" w:rsidR="0077537C" w:rsidRDefault="0077537C">
                    <w:pPr>
                      <w:pStyle w:val="Bibliography"/>
                      <w:rPr>
                        <w:noProof/>
                      </w:rPr>
                    </w:pPr>
                    <w:r>
                      <w:rPr>
                        <w:noProof/>
                      </w:rPr>
                      <w:t xml:space="preserve">[4] </w:t>
                    </w:r>
                  </w:p>
                </w:tc>
                <w:tc>
                  <w:tcPr>
                    <w:tcW w:w="4731" w:type="pct"/>
                    <w:hideMark/>
                  </w:tcPr>
                  <w:p w14:paraId="0C6D11A7" w14:textId="77777777" w:rsidR="0077537C" w:rsidRPr="00EE0838" w:rsidRDefault="0077537C" w:rsidP="00EE0838">
                    <w:pPr>
                      <w:pStyle w:val="Bibliography"/>
                      <w:spacing w:line="240" w:lineRule="auto"/>
                      <w:jc w:val="both"/>
                      <w:rPr>
                        <w:noProof/>
                        <w:sz w:val="20"/>
                        <w:szCs w:val="20"/>
                      </w:rPr>
                    </w:pPr>
                    <w:r w:rsidRPr="00EE0838">
                      <w:rPr>
                        <w:noProof/>
                        <w:sz w:val="20"/>
                        <w:szCs w:val="20"/>
                      </w:rPr>
                      <w:t>OSGEO, "Spatial and Geographic objects for PostgreSQL," [Online]. Available: https://postgis.net/. [Accessed 01 06 2020].</w:t>
                    </w:r>
                  </w:p>
                </w:tc>
              </w:tr>
              <w:tr w:rsidR="0077537C" w14:paraId="66CD43A7" w14:textId="77777777" w:rsidTr="00EE0838">
                <w:trPr>
                  <w:divId w:val="1349061569"/>
                  <w:tblCellSpacing w:w="15" w:type="dxa"/>
                </w:trPr>
                <w:tc>
                  <w:tcPr>
                    <w:tcW w:w="208" w:type="pct"/>
                    <w:hideMark/>
                  </w:tcPr>
                  <w:p w14:paraId="067B74A9" w14:textId="77777777" w:rsidR="0077537C" w:rsidRDefault="0077537C">
                    <w:pPr>
                      <w:pStyle w:val="Bibliography"/>
                      <w:rPr>
                        <w:noProof/>
                      </w:rPr>
                    </w:pPr>
                    <w:r>
                      <w:rPr>
                        <w:noProof/>
                      </w:rPr>
                      <w:t xml:space="preserve">[5] </w:t>
                    </w:r>
                  </w:p>
                </w:tc>
                <w:tc>
                  <w:tcPr>
                    <w:tcW w:w="4731" w:type="pct"/>
                    <w:hideMark/>
                  </w:tcPr>
                  <w:p w14:paraId="49373A88" w14:textId="77777777" w:rsidR="0077537C" w:rsidRPr="00EE0838" w:rsidRDefault="0077537C" w:rsidP="00EE0838">
                    <w:pPr>
                      <w:pStyle w:val="Bibliography"/>
                      <w:spacing w:line="240" w:lineRule="auto"/>
                      <w:jc w:val="both"/>
                      <w:rPr>
                        <w:noProof/>
                        <w:sz w:val="20"/>
                        <w:szCs w:val="20"/>
                      </w:rPr>
                    </w:pPr>
                    <w:r w:rsidRPr="00EE0838">
                      <w:rPr>
                        <w:noProof/>
                        <w:sz w:val="20"/>
                        <w:szCs w:val="20"/>
                      </w:rPr>
                      <w:t>OSGEO, "QGIS A Free and Open Source Geographic Information System," [Online]. Available: https://qgis.org/en/site/. [Accessed 01 06 2020].</w:t>
                    </w:r>
                  </w:p>
                </w:tc>
              </w:tr>
              <w:tr w:rsidR="0077537C" w14:paraId="354DDBF4" w14:textId="77777777" w:rsidTr="00EE0838">
                <w:trPr>
                  <w:divId w:val="1349061569"/>
                  <w:tblCellSpacing w:w="15" w:type="dxa"/>
                </w:trPr>
                <w:tc>
                  <w:tcPr>
                    <w:tcW w:w="208" w:type="pct"/>
                    <w:hideMark/>
                  </w:tcPr>
                  <w:p w14:paraId="6BA94C1C" w14:textId="77777777" w:rsidR="0077537C" w:rsidRDefault="0077537C">
                    <w:pPr>
                      <w:pStyle w:val="Bibliography"/>
                      <w:rPr>
                        <w:noProof/>
                      </w:rPr>
                    </w:pPr>
                    <w:r>
                      <w:rPr>
                        <w:noProof/>
                      </w:rPr>
                      <w:t xml:space="preserve">[6] </w:t>
                    </w:r>
                  </w:p>
                </w:tc>
                <w:tc>
                  <w:tcPr>
                    <w:tcW w:w="4731" w:type="pct"/>
                    <w:hideMark/>
                  </w:tcPr>
                  <w:p w14:paraId="58D9C455" w14:textId="77777777" w:rsidR="0077537C" w:rsidRPr="00EE0838" w:rsidRDefault="0077537C" w:rsidP="00EE0838">
                    <w:pPr>
                      <w:pStyle w:val="Bibliography"/>
                      <w:spacing w:line="240" w:lineRule="auto"/>
                      <w:jc w:val="both"/>
                      <w:rPr>
                        <w:noProof/>
                        <w:sz w:val="20"/>
                        <w:szCs w:val="20"/>
                      </w:rPr>
                    </w:pPr>
                    <w:r w:rsidRPr="00EE0838">
                      <w:rPr>
                        <w:noProof/>
                        <w:sz w:val="20"/>
                        <w:szCs w:val="20"/>
                      </w:rPr>
                      <w:t>ESRI, "ArcGIS Desktop," [Online]. Available: https://www.esri.com/en-us/arcgis/products/arcgis-desktop/overview. [Accessed 01 06 2020].</w:t>
                    </w:r>
                  </w:p>
                </w:tc>
              </w:tr>
              <w:tr w:rsidR="0077537C" w14:paraId="5349FFD4" w14:textId="77777777" w:rsidTr="00EE0838">
                <w:trPr>
                  <w:divId w:val="1349061569"/>
                  <w:tblCellSpacing w:w="15" w:type="dxa"/>
                </w:trPr>
                <w:tc>
                  <w:tcPr>
                    <w:tcW w:w="208" w:type="pct"/>
                    <w:hideMark/>
                  </w:tcPr>
                  <w:p w14:paraId="06FBE8C6" w14:textId="77777777" w:rsidR="0077537C" w:rsidRDefault="0077537C">
                    <w:pPr>
                      <w:pStyle w:val="Bibliography"/>
                      <w:rPr>
                        <w:noProof/>
                      </w:rPr>
                    </w:pPr>
                    <w:r>
                      <w:rPr>
                        <w:noProof/>
                      </w:rPr>
                      <w:t xml:space="preserve">[7] </w:t>
                    </w:r>
                  </w:p>
                </w:tc>
                <w:tc>
                  <w:tcPr>
                    <w:tcW w:w="4731" w:type="pct"/>
                    <w:hideMark/>
                  </w:tcPr>
                  <w:p w14:paraId="091DB233" w14:textId="77777777" w:rsidR="0077537C" w:rsidRPr="00EE0838" w:rsidRDefault="0077537C" w:rsidP="00EE0838">
                    <w:pPr>
                      <w:pStyle w:val="Bibliography"/>
                      <w:spacing w:line="240" w:lineRule="auto"/>
                      <w:jc w:val="both"/>
                      <w:rPr>
                        <w:noProof/>
                        <w:sz w:val="20"/>
                        <w:szCs w:val="20"/>
                      </w:rPr>
                    </w:pPr>
                    <w:r w:rsidRPr="00EE0838">
                      <w:rPr>
                        <w:noProof/>
                        <w:sz w:val="20"/>
                        <w:szCs w:val="20"/>
                      </w:rPr>
                      <w:t>SQLMaestro, "PostgreSQL Tools Family," [Online]. Available: https://www.sqlmaestro.com/products/postgresql/. [Accessed 01 06 2020].</w:t>
                    </w:r>
                  </w:p>
                </w:tc>
              </w:tr>
              <w:tr w:rsidR="0077537C" w14:paraId="1B5DF7BE" w14:textId="77777777" w:rsidTr="00EE0838">
                <w:trPr>
                  <w:divId w:val="1349061569"/>
                  <w:tblCellSpacing w:w="15" w:type="dxa"/>
                </w:trPr>
                <w:tc>
                  <w:tcPr>
                    <w:tcW w:w="208" w:type="pct"/>
                    <w:hideMark/>
                  </w:tcPr>
                  <w:p w14:paraId="58E855C9" w14:textId="77777777" w:rsidR="0077537C" w:rsidRDefault="0077537C">
                    <w:pPr>
                      <w:pStyle w:val="Bibliography"/>
                      <w:rPr>
                        <w:noProof/>
                      </w:rPr>
                    </w:pPr>
                    <w:r>
                      <w:rPr>
                        <w:noProof/>
                      </w:rPr>
                      <w:t xml:space="preserve">[8] </w:t>
                    </w:r>
                  </w:p>
                </w:tc>
                <w:tc>
                  <w:tcPr>
                    <w:tcW w:w="4731" w:type="pct"/>
                    <w:hideMark/>
                  </w:tcPr>
                  <w:p w14:paraId="642FDDD4" w14:textId="77777777" w:rsidR="0077537C" w:rsidRPr="00EE0838" w:rsidRDefault="0077537C" w:rsidP="00EE0838">
                    <w:pPr>
                      <w:pStyle w:val="Bibliography"/>
                      <w:spacing w:line="240" w:lineRule="auto"/>
                      <w:jc w:val="both"/>
                      <w:rPr>
                        <w:noProof/>
                        <w:sz w:val="20"/>
                        <w:szCs w:val="20"/>
                      </w:rPr>
                    </w:pPr>
                    <w:r w:rsidRPr="00EE0838">
                      <w:rPr>
                        <w:noProof/>
                        <w:sz w:val="20"/>
                        <w:szCs w:val="20"/>
                      </w:rPr>
                      <w:t>django, "Django makes it easier to build better Web apps more quickly and with less code," [Online]. Available: https://www.djangoproject.com/. [Accessed 01 06 2020].</w:t>
                    </w:r>
                  </w:p>
                </w:tc>
              </w:tr>
              <w:tr w:rsidR="0077537C" w14:paraId="54D945F0" w14:textId="77777777" w:rsidTr="00EE0838">
                <w:trPr>
                  <w:divId w:val="1349061569"/>
                  <w:tblCellSpacing w:w="15" w:type="dxa"/>
                </w:trPr>
                <w:tc>
                  <w:tcPr>
                    <w:tcW w:w="208" w:type="pct"/>
                    <w:hideMark/>
                  </w:tcPr>
                  <w:p w14:paraId="7EF5F2CF" w14:textId="77777777" w:rsidR="0077537C" w:rsidRDefault="0077537C">
                    <w:pPr>
                      <w:pStyle w:val="Bibliography"/>
                      <w:rPr>
                        <w:noProof/>
                      </w:rPr>
                    </w:pPr>
                    <w:r>
                      <w:rPr>
                        <w:noProof/>
                      </w:rPr>
                      <w:t xml:space="preserve">[9] </w:t>
                    </w:r>
                  </w:p>
                </w:tc>
                <w:tc>
                  <w:tcPr>
                    <w:tcW w:w="4731" w:type="pct"/>
                    <w:hideMark/>
                  </w:tcPr>
                  <w:p w14:paraId="3C70F7A5" w14:textId="77777777" w:rsidR="0077537C" w:rsidRPr="00EE0838" w:rsidRDefault="0077537C" w:rsidP="00EE0838">
                    <w:pPr>
                      <w:pStyle w:val="Bibliography"/>
                      <w:spacing w:line="240" w:lineRule="auto"/>
                      <w:jc w:val="both"/>
                      <w:rPr>
                        <w:noProof/>
                        <w:sz w:val="20"/>
                        <w:szCs w:val="20"/>
                      </w:rPr>
                    </w:pPr>
                    <w:r w:rsidRPr="00EE0838">
                      <w:rPr>
                        <w:noProof/>
                        <w:sz w:val="20"/>
                        <w:szCs w:val="20"/>
                      </w:rPr>
                      <w:t xml:space="preserve">J. Martin, Strategis Data Planning Methodologies 1st edition, Englewood Cliffs, New Jersey: Prentice-Hall, 1982. </w:t>
                    </w:r>
                  </w:p>
                </w:tc>
              </w:tr>
            </w:tbl>
            <w:p w14:paraId="2E5CEF97" w14:textId="77777777" w:rsidR="00410C00" w:rsidRDefault="00410C00" w:rsidP="00EF7B88">
              <w:r>
                <w:rPr>
                  <w:b/>
                  <w:bCs/>
                  <w:noProof/>
                </w:rPr>
                <w:fldChar w:fldCharType="end"/>
              </w:r>
            </w:p>
          </w:sdtContent>
        </w:sdt>
      </w:sdtContent>
    </w:sdt>
    <w:p w14:paraId="3E6040CF" w14:textId="77777777" w:rsidR="00C307E4" w:rsidRPr="00EE0838" w:rsidRDefault="002B61F5" w:rsidP="00EE0838">
      <w:pPr>
        <w:pStyle w:val="ListParagraph"/>
        <w:numPr>
          <w:ilvl w:val="0"/>
          <w:numId w:val="26"/>
        </w:numPr>
        <w:spacing w:line="360" w:lineRule="auto"/>
        <w:ind w:left="360"/>
        <w:jc w:val="both"/>
        <w:rPr>
          <w:sz w:val="20"/>
          <w:szCs w:val="20"/>
        </w:rPr>
      </w:pPr>
      <w:hyperlink r:id="rId25" w:history="1">
        <w:r w:rsidR="00C307E4" w:rsidRPr="00EE0838">
          <w:rPr>
            <w:color w:val="0000FF"/>
            <w:sz w:val="20"/>
            <w:szCs w:val="20"/>
            <w:u w:val="single"/>
          </w:rPr>
          <w:t>https://onlineconvertfree.com/convert-format/png-to-svg/</w:t>
        </w:r>
      </w:hyperlink>
    </w:p>
    <w:p w14:paraId="0DA30D95" w14:textId="77777777" w:rsidR="00C307E4" w:rsidRPr="00EE0838" w:rsidRDefault="002B61F5" w:rsidP="00EE0838">
      <w:pPr>
        <w:pStyle w:val="ListParagraph"/>
        <w:numPr>
          <w:ilvl w:val="0"/>
          <w:numId w:val="26"/>
        </w:numPr>
        <w:spacing w:line="360" w:lineRule="auto"/>
        <w:ind w:left="360"/>
        <w:jc w:val="both"/>
        <w:rPr>
          <w:sz w:val="20"/>
          <w:szCs w:val="20"/>
        </w:rPr>
      </w:pPr>
      <w:hyperlink r:id="rId26" w:history="1">
        <w:r w:rsidR="00C307E4" w:rsidRPr="00EE0838">
          <w:rPr>
            <w:color w:val="0000FF"/>
            <w:sz w:val="20"/>
            <w:szCs w:val="20"/>
            <w:u w:val="single"/>
          </w:rPr>
          <w:t>https://app.lucidchart.com/</w:t>
        </w:r>
      </w:hyperlink>
    </w:p>
    <w:p w14:paraId="434CD270" w14:textId="77777777" w:rsidR="00133C8E" w:rsidRPr="00EE0838" w:rsidRDefault="002B61F5" w:rsidP="00EE0838">
      <w:pPr>
        <w:pStyle w:val="ListParagraph"/>
        <w:numPr>
          <w:ilvl w:val="0"/>
          <w:numId w:val="26"/>
        </w:numPr>
        <w:spacing w:line="360" w:lineRule="auto"/>
        <w:ind w:left="360"/>
        <w:jc w:val="both"/>
        <w:rPr>
          <w:sz w:val="20"/>
          <w:szCs w:val="20"/>
        </w:rPr>
      </w:pPr>
      <w:hyperlink r:id="rId27" w:history="1">
        <w:r w:rsidR="00133C8E" w:rsidRPr="00EE0838">
          <w:rPr>
            <w:color w:val="0000FF"/>
            <w:sz w:val="20"/>
            <w:szCs w:val="20"/>
            <w:u w:val="single"/>
          </w:rPr>
          <w:t>https://www.slideshare.net/webdebs/geodjango-12727267/40-Questions_Lucio_Grenzi_40_lgrenzigmailcom</w:t>
        </w:r>
      </w:hyperlink>
    </w:p>
    <w:p w14:paraId="7531ED33" w14:textId="77777777" w:rsidR="00407361" w:rsidRPr="00EE0838" w:rsidRDefault="002B61F5" w:rsidP="00EE0838">
      <w:pPr>
        <w:pStyle w:val="ListParagraph"/>
        <w:numPr>
          <w:ilvl w:val="0"/>
          <w:numId w:val="26"/>
        </w:numPr>
        <w:spacing w:line="360" w:lineRule="auto"/>
        <w:ind w:left="360"/>
        <w:jc w:val="both"/>
        <w:rPr>
          <w:sz w:val="20"/>
          <w:szCs w:val="20"/>
        </w:rPr>
      </w:pPr>
      <w:hyperlink r:id="rId28" w:history="1">
        <w:r w:rsidR="00407361" w:rsidRPr="00EE0838">
          <w:rPr>
            <w:rStyle w:val="Hyperlink"/>
            <w:sz w:val="20"/>
            <w:szCs w:val="20"/>
          </w:rPr>
          <w:t>https://app.lucidchart.com/</w:t>
        </w:r>
      </w:hyperlink>
    </w:p>
    <w:p w14:paraId="1765A78E" w14:textId="77777777" w:rsidR="006D32C6" w:rsidRPr="00EE0838" w:rsidRDefault="002B61F5" w:rsidP="00EE0838">
      <w:pPr>
        <w:pStyle w:val="ListParagraph"/>
        <w:numPr>
          <w:ilvl w:val="0"/>
          <w:numId w:val="26"/>
        </w:numPr>
        <w:spacing w:line="360" w:lineRule="auto"/>
        <w:ind w:left="360"/>
        <w:jc w:val="both"/>
        <w:rPr>
          <w:rStyle w:val="Hyperlink"/>
          <w:color w:val="auto"/>
          <w:sz w:val="20"/>
          <w:szCs w:val="20"/>
          <w:u w:val="none"/>
        </w:rPr>
      </w:pPr>
      <w:hyperlink r:id="rId29" w:history="1">
        <w:r w:rsidR="000A19FE" w:rsidRPr="00EE0838">
          <w:rPr>
            <w:rStyle w:val="Hyperlink"/>
            <w:sz w:val="20"/>
            <w:szCs w:val="20"/>
          </w:rPr>
          <w:t>https://docs.djangoproject.com/en/3.0/ref/contrib/gis/</w:t>
        </w:r>
      </w:hyperlink>
    </w:p>
    <w:p w14:paraId="31D9A6F6" w14:textId="77777777" w:rsidR="00A94823" w:rsidRPr="00EE0838" w:rsidRDefault="002B61F5" w:rsidP="00EE0838">
      <w:pPr>
        <w:pStyle w:val="ListParagraph"/>
        <w:numPr>
          <w:ilvl w:val="0"/>
          <w:numId w:val="26"/>
        </w:numPr>
        <w:spacing w:line="360" w:lineRule="auto"/>
        <w:ind w:left="360"/>
        <w:jc w:val="both"/>
      </w:pPr>
      <w:hyperlink r:id="rId30" w:history="1">
        <w:r w:rsidR="00A94823" w:rsidRPr="00EE0838">
          <w:rPr>
            <w:rStyle w:val="Hyperlink"/>
            <w:sz w:val="20"/>
            <w:szCs w:val="20"/>
          </w:rPr>
          <w:t>https://www.1keydata.com/datawarehousing/data-modeling-levels.html</w:t>
        </w:r>
      </w:hyperlink>
    </w:p>
    <w:p w14:paraId="05E703F0" w14:textId="77777777" w:rsidR="00857709" w:rsidRDefault="00857709" w:rsidP="00EE0838">
      <w:pPr>
        <w:pStyle w:val="Heading1"/>
      </w:pPr>
      <w:bookmarkStart w:id="178" w:name="_TIM_Penyusun"/>
      <w:bookmarkEnd w:id="178"/>
      <w:r>
        <w:lastRenderedPageBreak/>
        <w:t>TIM Penyusun</w:t>
      </w:r>
    </w:p>
    <w:p w14:paraId="0A8EB621" w14:textId="77777777" w:rsidR="00857709" w:rsidRDefault="00857709" w:rsidP="001363BA">
      <w:pPr>
        <w:pStyle w:val="ListParagraph"/>
        <w:numPr>
          <w:ilvl w:val="0"/>
          <w:numId w:val="17"/>
        </w:numPr>
        <w:spacing w:line="360" w:lineRule="auto"/>
      </w:pPr>
      <w:r>
        <w:t>Yuliana Susilowati</w:t>
      </w:r>
    </w:p>
    <w:p w14:paraId="1FEDBC59" w14:textId="77777777" w:rsidR="00857709" w:rsidRDefault="00857709" w:rsidP="001363BA">
      <w:pPr>
        <w:pStyle w:val="ListParagraph"/>
        <w:numPr>
          <w:ilvl w:val="0"/>
          <w:numId w:val="17"/>
        </w:numPr>
        <w:spacing w:line="360" w:lineRule="auto"/>
      </w:pPr>
      <w:r>
        <w:t>Yugo Kumoro</w:t>
      </w:r>
    </w:p>
    <w:p w14:paraId="7E5F6A2F" w14:textId="77777777" w:rsidR="00857709" w:rsidRDefault="00857709" w:rsidP="001363BA">
      <w:pPr>
        <w:pStyle w:val="ListParagraph"/>
        <w:numPr>
          <w:ilvl w:val="0"/>
          <w:numId w:val="17"/>
        </w:numPr>
        <w:spacing w:line="360" w:lineRule="auto"/>
      </w:pPr>
      <w:r>
        <w:t>Yunarto</w:t>
      </w:r>
    </w:p>
    <w:p w14:paraId="2D7994B2" w14:textId="77777777" w:rsidR="00857709" w:rsidRDefault="00857709" w:rsidP="001363BA">
      <w:pPr>
        <w:pStyle w:val="ListParagraph"/>
        <w:numPr>
          <w:ilvl w:val="0"/>
          <w:numId w:val="17"/>
        </w:numPr>
        <w:spacing w:line="360" w:lineRule="auto"/>
      </w:pPr>
      <w:r>
        <w:t>Wawan Hendriawan Nur</w:t>
      </w:r>
    </w:p>
    <w:sectPr w:rsidR="00857709" w:rsidSect="00F60B3A">
      <w:footerReference w:type="default" r:id="rId31"/>
      <w:pgSz w:w="12240" w:h="15840"/>
      <w:pgMar w:top="1440" w:right="3420" w:bottom="153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7" w:author="WawanHN" w:date="2020-06-02T14:21:00Z" w:initials="W">
    <w:p w14:paraId="5E8A4008" w14:textId="77777777" w:rsidR="008C3292" w:rsidRDefault="008C3292">
      <w:pPr>
        <w:pStyle w:val="CommentText"/>
      </w:pPr>
      <w:r>
        <w:rPr>
          <w:rStyle w:val="CommentReference"/>
        </w:rPr>
        <w:annotationRef/>
      </w:r>
      <w:r>
        <w:t>Isi analisis arsitektur data. Data yang dianalisis:</w:t>
      </w:r>
    </w:p>
    <w:p w14:paraId="78C749AC" w14:textId="77777777" w:rsidR="008C3292" w:rsidRDefault="008C3292" w:rsidP="008C3292">
      <w:pPr>
        <w:pStyle w:val="CommentText"/>
        <w:numPr>
          <w:ilvl w:val="0"/>
          <w:numId w:val="27"/>
        </w:numPr>
      </w:pPr>
      <w:r>
        <w:t xml:space="preserve"> Data spasial RTRW Kab OKUS 2019.</w:t>
      </w:r>
    </w:p>
    <w:p w14:paraId="1062325D" w14:textId="77777777" w:rsidR="008C3292" w:rsidRDefault="008C3292" w:rsidP="008C3292">
      <w:pPr>
        <w:pStyle w:val="CommentText"/>
        <w:numPr>
          <w:ilvl w:val="0"/>
          <w:numId w:val="27"/>
        </w:numPr>
      </w:pPr>
      <w:r>
        <w:t xml:space="preserve"> Data</w:t>
      </w:r>
    </w:p>
  </w:comment>
  <w:comment w:id="45" w:author="WawanHN" w:date="2020-06-02T14:29:00Z" w:initials="W">
    <w:p w14:paraId="56FD5747" w14:textId="741DF37D" w:rsidR="002706AD" w:rsidRDefault="002706AD">
      <w:pPr>
        <w:pStyle w:val="CommentText"/>
      </w:pPr>
      <w:r>
        <w:rPr>
          <w:rStyle w:val="CommentReference"/>
        </w:rPr>
        <w:annotationRef/>
      </w:r>
      <w:r>
        <w:t>Isi analisis aplikasi yang mungkin dibuat meneyesuaikan dengan kebutuhan informasi yang dihasilkan dari pengoalah data yang ada di Bappeda Kab OKU Selatan</w:t>
      </w:r>
    </w:p>
  </w:comment>
  <w:comment w:id="146" w:author="WawanHN" w:date="2020-06-02T14:32:00Z" w:initials="W">
    <w:p w14:paraId="0BA4B246" w14:textId="31ABC398" w:rsidR="002706AD" w:rsidRDefault="002706AD">
      <w:pPr>
        <w:pStyle w:val="CommentText"/>
      </w:pPr>
      <w:r>
        <w:rPr>
          <w:rStyle w:val="CommentReference"/>
        </w:rPr>
        <w:annotationRef/>
      </w:r>
      <w:r>
        <w:t>Isi analisis teknologi</w:t>
      </w:r>
      <w:r w:rsidR="00EB08C7">
        <w:t xml:space="preserve"> Kabupaten OKU Selatan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62325D" w15:done="0"/>
  <w15:commentEx w15:paraId="56FD5747" w15:done="0"/>
  <w15:commentEx w15:paraId="0BA4B246"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27F0D6" w14:textId="77777777" w:rsidR="002B61F5" w:rsidRDefault="002B61F5">
      <w:pPr>
        <w:spacing w:line="240" w:lineRule="auto"/>
      </w:pPr>
      <w:r>
        <w:separator/>
      </w:r>
    </w:p>
  </w:endnote>
  <w:endnote w:type="continuationSeparator" w:id="0">
    <w:p w14:paraId="7EFD0434" w14:textId="77777777" w:rsidR="002B61F5" w:rsidRDefault="002B61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577124121"/>
      <w:docPartObj>
        <w:docPartGallery w:val="Page Numbers (Bottom of Page)"/>
        <w:docPartUnique/>
      </w:docPartObj>
    </w:sdtPr>
    <w:sdtEndPr/>
    <w:sdtContent>
      <w:p w14:paraId="73A5F842" w14:textId="0AA7F330" w:rsidR="0077537C" w:rsidRPr="00DF464E" w:rsidRDefault="0077537C" w:rsidP="00190922">
        <w:pPr>
          <w:pStyle w:val="Footer"/>
          <w:rPr>
            <w:sz w:val="24"/>
            <w:szCs w:val="24"/>
          </w:rPr>
        </w:pPr>
        <w:r w:rsidRPr="00DF464E">
          <w:rPr>
            <w:sz w:val="24"/>
            <w:szCs w:val="24"/>
          </w:rPr>
          <w:fldChar w:fldCharType="begin"/>
        </w:r>
        <w:r w:rsidRPr="00DF464E">
          <w:rPr>
            <w:sz w:val="24"/>
            <w:szCs w:val="24"/>
          </w:rPr>
          <w:instrText xml:space="preserve"> PAGE   \* MERGEFORMAT </w:instrText>
        </w:r>
        <w:r w:rsidRPr="00DF464E">
          <w:rPr>
            <w:sz w:val="24"/>
            <w:szCs w:val="24"/>
          </w:rPr>
          <w:fldChar w:fldCharType="separate"/>
        </w:r>
        <w:r w:rsidR="00B53324">
          <w:rPr>
            <w:noProof/>
            <w:sz w:val="24"/>
            <w:szCs w:val="24"/>
          </w:rPr>
          <w:t>20</w:t>
        </w:r>
        <w:r w:rsidRPr="00DF464E">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0D4C0" w14:textId="77777777" w:rsidR="002B61F5" w:rsidRDefault="002B61F5">
      <w:pPr>
        <w:spacing w:line="240" w:lineRule="auto"/>
      </w:pPr>
      <w:r>
        <w:separator/>
      </w:r>
    </w:p>
  </w:footnote>
  <w:footnote w:type="continuationSeparator" w:id="0">
    <w:p w14:paraId="012B4B28" w14:textId="77777777" w:rsidR="002B61F5" w:rsidRDefault="002B61F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928829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90832" w:themeColor="accent1" w:themeShade="80"/>
      </w:rPr>
    </w:lvl>
  </w:abstractNum>
  <w:abstractNum w:abstractNumId="10" w15:restartNumberingAfterBreak="0">
    <w:nsid w:val="089142FA"/>
    <w:multiLevelType w:val="hybridMultilevel"/>
    <w:tmpl w:val="8C02D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A905AF"/>
    <w:multiLevelType w:val="hybridMultilevel"/>
    <w:tmpl w:val="F3A0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E82F60"/>
    <w:multiLevelType w:val="hybridMultilevel"/>
    <w:tmpl w:val="67E42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85D86"/>
    <w:multiLevelType w:val="hybridMultilevel"/>
    <w:tmpl w:val="3772817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4"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4C846CC"/>
    <w:multiLevelType w:val="hybridMultilevel"/>
    <w:tmpl w:val="A2C4D3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2174E8"/>
    <w:multiLevelType w:val="hybridMultilevel"/>
    <w:tmpl w:val="DA4E7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8867FD"/>
    <w:multiLevelType w:val="hybridMultilevel"/>
    <w:tmpl w:val="67E42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F91AD3"/>
    <w:multiLevelType w:val="hybridMultilevel"/>
    <w:tmpl w:val="6AFA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68E2682F"/>
    <w:multiLevelType w:val="hybridMultilevel"/>
    <w:tmpl w:val="0854B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AE18C5"/>
    <w:multiLevelType w:val="hybridMultilevel"/>
    <w:tmpl w:val="6D3C096E"/>
    <w:lvl w:ilvl="0" w:tplc="3C4EE51E">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6405466"/>
    <w:multiLevelType w:val="hybridMultilevel"/>
    <w:tmpl w:val="C30E9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0943D4"/>
    <w:multiLevelType w:val="hybridMultilevel"/>
    <w:tmpl w:val="B67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B5512B"/>
    <w:multiLevelType w:val="hybridMultilevel"/>
    <w:tmpl w:val="4650DBB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7" w15:restartNumberingAfterBreak="0">
    <w:nsid w:val="7EEE432F"/>
    <w:multiLevelType w:val="hybridMultilevel"/>
    <w:tmpl w:val="6382070E"/>
    <w:lvl w:ilvl="0" w:tplc="7C903A90">
      <w:start w:val="10"/>
      <w:numFmt w:val="decimal"/>
      <w:lvlText w:val="%1."/>
      <w:lvlJc w:val="left"/>
      <w:pPr>
        <w:ind w:left="7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4"/>
  </w:num>
  <w:num w:numId="5">
    <w:abstractNumId w:val="16"/>
  </w:num>
  <w:num w:numId="6">
    <w:abstractNumId w:val="21"/>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2"/>
  </w:num>
  <w:num w:numId="17">
    <w:abstractNumId w:val="11"/>
  </w:num>
  <w:num w:numId="18">
    <w:abstractNumId w:val="25"/>
  </w:num>
  <w:num w:numId="19">
    <w:abstractNumId w:val="23"/>
  </w:num>
  <w:num w:numId="20">
    <w:abstractNumId w:val="26"/>
  </w:num>
  <w:num w:numId="21">
    <w:abstractNumId w:val="17"/>
  </w:num>
  <w:num w:numId="22">
    <w:abstractNumId w:val="10"/>
  </w:num>
  <w:num w:numId="23">
    <w:abstractNumId w:val="19"/>
  </w:num>
  <w:num w:numId="24">
    <w:abstractNumId w:val="12"/>
  </w:num>
  <w:num w:numId="25">
    <w:abstractNumId w:val="13"/>
  </w:num>
  <w:num w:numId="26">
    <w:abstractNumId w:val="27"/>
  </w:num>
  <w:num w:numId="27">
    <w:abstractNumId w:val="20"/>
  </w:num>
  <w:num w:numId="28">
    <w:abstractNumId w:val="18"/>
  </w:num>
  <w:num w:numId="29">
    <w:abstractNumId w:val="2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WawanHN">
    <w15:presenceInfo w15:providerId="Windows Live" w15:userId="61ce91b4774ebf2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C5E"/>
    <w:rsid w:val="00003ECA"/>
    <w:rsid w:val="00016917"/>
    <w:rsid w:val="000228C0"/>
    <w:rsid w:val="00031FA1"/>
    <w:rsid w:val="00033A3B"/>
    <w:rsid w:val="00063C0C"/>
    <w:rsid w:val="000739F8"/>
    <w:rsid w:val="00085A52"/>
    <w:rsid w:val="000934A3"/>
    <w:rsid w:val="000A0AD7"/>
    <w:rsid w:val="000A19FE"/>
    <w:rsid w:val="000B3CFE"/>
    <w:rsid w:val="000C087F"/>
    <w:rsid w:val="000C7733"/>
    <w:rsid w:val="00116A7B"/>
    <w:rsid w:val="00122300"/>
    <w:rsid w:val="00132E3B"/>
    <w:rsid w:val="00133C8E"/>
    <w:rsid w:val="001363BA"/>
    <w:rsid w:val="00147211"/>
    <w:rsid w:val="001535F3"/>
    <w:rsid w:val="00164D64"/>
    <w:rsid w:val="001668E8"/>
    <w:rsid w:val="00190922"/>
    <w:rsid w:val="00192BA9"/>
    <w:rsid w:val="001B3718"/>
    <w:rsid w:val="001C30B8"/>
    <w:rsid w:val="001C3BEC"/>
    <w:rsid w:val="001C4D53"/>
    <w:rsid w:val="00225BC9"/>
    <w:rsid w:val="00265B87"/>
    <w:rsid w:val="002706AD"/>
    <w:rsid w:val="002744A3"/>
    <w:rsid w:val="00291635"/>
    <w:rsid w:val="002960C1"/>
    <w:rsid w:val="002A5A45"/>
    <w:rsid w:val="002B25A6"/>
    <w:rsid w:val="002B46CF"/>
    <w:rsid w:val="002B61F5"/>
    <w:rsid w:val="002D442C"/>
    <w:rsid w:val="002D4AE3"/>
    <w:rsid w:val="002D6D73"/>
    <w:rsid w:val="002D7127"/>
    <w:rsid w:val="002F1C41"/>
    <w:rsid w:val="00326072"/>
    <w:rsid w:val="003839CC"/>
    <w:rsid w:val="003B132F"/>
    <w:rsid w:val="003C1E78"/>
    <w:rsid w:val="003C63B2"/>
    <w:rsid w:val="003E1C5E"/>
    <w:rsid w:val="003E1CD2"/>
    <w:rsid w:val="003E6A2B"/>
    <w:rsid w:val="003E70B5"/>
    <w:rsid w:val="003F2C6A"/>
    <w:rsid w:val="00402032"/>
    <w:rsid w:val="00403B5F"/>
    <w:rsid w:val="004057C6"/>
    <w:rsid w:val="00405D15"/>
    <w:rsid w:val="00407361"/>
    <w:rsid w:val="00410C00"/>
    <w:rsid w:val="00430D21"/>
    <w:rsid w:val="0044575E"/>
    <w:rsid w:val="00456F56"/>
    <w:rsid w:val="0047082C"/>
    <w:rsid w:val="00482DA5"/>
    <w:rsid w:val="00492067"/>
    <w:rsid w:val="00495AF1"/>
    <w:rsid w:val="004A73C5"/>
    <w:rsid w:val="00506FB7"/>
    <w:rsid w:val="00541D83"/>
    <w:rsid w:val="00566A88"/>
    <w:rsid w:val="005830D4"/>
    <w:rsid w:val="005948FF"/>
    <w:rsid w:val="005B3BCA"/>
    <w:rsid w:val="005C74F7"/>
    <w:rsid w:val="00636110"/>
    <w:rsid w:val="006377C0"/>
    <w:rsid w:val="00650E5F"/>
    <w:rsid w:val="00683330"/>
    <w:rsid w:val="006A7C4E"/>
    <w:rsid w:val="006C287D"/>
    <w:rsid w:val="006D32C6"/>
    <w:rsid w:val="006E0F40"/>
    <w:rsid w:val="006E4ED3"/>
    <w:rsid w:val="006F30E7"/>
    <w:rsid w:val="00712D08"/>
    <w:rsid w:val="00717041"/>
    <w:rsid w:val="00724F5E"/>
    <w:rsid w:val="0076691F"/>
    <w:rsid w:val="00767BD6"/>
    <w:rsid w:val="0077537C"/>
    <w:rsid w:val="00776ECC"/>
    <w:rsid w:val="007927E6"/>
    <w:rsid w:val="00795930"/>
    <w:rsid w:val="007A0A5B"/>
    <w:rsid w:val="007A28D4"/>
    <w:rsid w:val="007A2FB9"/>
    <w:rsid w:val="007B00EB"/>
    <w:rsid w:val="007B5BFF"/>
    <w:rsid w:val="007B6910"/>
    <w:rsid w:val="007E2704"/>
    <w:rsid w:val="007F4936"/>
    <w:rsid w:val="00800152"/>
    <w:rsid w:val="008359D7"/>
    <w:rsid w:val="0085121C"/>
    <w:rsid w:val="00856E48"/>
    <w:rsid w:val="00857709"/>
    <w:rsid w:val="0086649C"/>
    <w:rsid w:val="008734DA"/>
    <w:rsid w:val="00877B43"/>
    <w:rsid w:val="00882E6A"/>
    <w:rsid w:val="008A744B"/>
    <w:rsid w:val="008B49C1"/>
    <w:rsid w:val="008C2495"/>
    <w:rsid w:val="008C3292"/>
    <w:rsid w:val="008D1570"/>
    <w:rsid w:val="009037E8"/>
    <w:rsid w:val="00903AB3"/>
    <w:rsid w:val="00903D48"/>
    <w:rsid w:val="009242FF"/>
    <w:rsid w:val="009362F7"/>
    <w:rsid w:val="009466EC"/>
    <w:rsid w:val="0096150A"/>
    <w:rsid w:val="009630A4"/>
    <w:rsid w:val="009B0674"/>
    <w:rsid w:val="009E2EDB"/>
    <w:rsid w:val="009F09AA"/>
    <w:rsid w:val="00A025BA"/>
    <w:rsid w:val="00A065ED"/>
    <w:rsid w:val="00A61D52"/>
    <w:rsid w:val="00A85C5E"/>
    <w:rsid w:val="00A871A7"/>
    <w:rsid w:val="00A87780"/>
    <w:rsid w:val="00A94823"/>
    <w:rsid w:val="00AA480C"/>
    <w:rsid w:val="00AB6888"/>
    <w:rsid w:val="00AC06D4"/>
    <w:rsid w:val="00AF00AE"/>
    <w:rsid w:val="00B10B54"/>
    <w:rsid w:val="00B22145"/>
    <w:rsid w:val="00B46725"/>
    <w:rsid w:val="00B53324"/>
    <w:rsid w:val="00B8158C"/>
    <w:rsid w:val="00BF4608"/>
    <w:rsid w:val="00C307E4"/>
    <w:rsid w:val="00C3457D"/>
    <w:rsid w:val="00C83966"/>
    <w:rsid w:val="00CA171E"/>
    <w:rsid w:val="00CC2B56"/>
    <w:rsid w:val="00CE0CC2"/>
    <w:rsid w:val="00CF3BAB"/>
    <w:rsid w:val="00CF56FF"/>
    <w:rsid w:val="00D1172F"/>
    <w:rsid w:val="00D467BB"/>
    <w:rsid w:val="00D5192C"/>
    <w:rsid w:val="00D62E46"/>
    <w:rsid w:val="00D6414A"/>
    <w:rsid w:val="00D66BE5"/>
    <w:rsid w:val="00D7580B"/>
    <w:rsid w:val="00DE05B3"/>
    <w:rsid w:val="00DF464E"/>
    <w:rsid w:val="00E0621A"/>
    <w:rsid w:val="00E27F6B"/>
    <w:rsid w:val="00E3286B"/>
    <w:rsid w:val="00E511C8"/>
    <w:rsid w:val="00E51793"/>
    <w:rsid w:val="00E5320A"/>
    <w:rsid w:val="00E75F56"/>
    <w:rsid w:val="00E85053"/>
    <w:rsid w:val="00EB08C7"/>
    <w:rsid w:val="00EE0838"/>
    <w:rsid w:val="00EF07B5"/>
    <w:rsid w:val="00EF74E1"/>
    <w:rsid w:val="00EF7B88"/>
    <w:rsid w:val="00F30D2C"/>
    <w:rsid w:val="00F33A89"/>
    <w:rsid w:val="00F5343C"/>
    <w:rsid w:val="00F578C1"/>
    <w:rsid w:val="00F60B3A"/>
    <w:rsid w:val="00F71392"/>
    <w:rsid w:val="00F72066"/>
    <w:rsid w:val="00F72A56"/>
    <w:rsid w:val="00F82DF9"/>
    <w:rsid w:val="00FA3C8E"/>
    <w:rsid w:val="00FC7FAC"/>
    <w:rsid w:val="00FF53C4"/>
    <w:rsid w:val="00FF6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CC256A"/>
  <w15:chartTrackingRefBased/>
  <w15:docId w15:val="{0EC6C203-75E6-48DB-9FBF-78D8EC097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27E6"/>
  </w:style>
  <w:style w:type="paragraph" w:styleId="Heading1">
    <w:name w:val="heading 1"/>
    <w:basedOn w:val="Normal"/>
    <w:link w:val="Heading1Char"/>
    <w:uiPriority w:val="9"/>
    <w:qFormat/>
    <w:rsid w:val="009630A4"/>
    <w:pPr>
      <w:keepNext/>
      <w:keepLines/>
      <w:pBdr>
        <w:top w:val="single" w:sz="2" w:space="4" w:color="B31166" w:themeColor="accent1"/>
        <w:left w:val="single" w:sz="2" w:space="4" w:color="B31166" w:themeColor="accent1"/>
        <w:bottom w:val="single" w:sz="2" w:space="4" w:color="B31166" w:themeColor="accent1"/>
        <w:right w:val="single" w:sz="2" w:space="4" w:color="B31166" w:themeColor="accent1"/>
      </w:pBdr>
      <w:shd w:val="clear" w:color="auto" w:fill="18ACAC"/>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9630A4"/>
    <w:pPr>
      <w:keepNext/>
      <w:keepLines/>
      <w:pBdr>
        <w:top w:val="single" w:sz="2" w:space="4" w:color="90F5FA"/>
        <w:left w:val="single" w:sz="2" w:space="4" w:color="90F5FA"/>
        <w:bottom w:val="single" w:sz="2" w:space="4" w:color="90F5FA"/>
        <w:right w:val="single" w:sz="2" w:space="4" w:color="90F5FA"/>
      </w:pBdr>
      <w:shd w:val="clear" w:color="auto" w:fill="90F5FA"/>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E33D6F" w:themeColor="accent2"/>
        <w:left w:val="single" w:sz="8" w:space="4" w:color="E33D6F" w:themeColor="accent2"/>
      </w:pBdr>
      <w:spacing w:before="200" w:after="60" w:line="240" w:lineRule="auto"/>
      <w:contextualSpacing/>
      <w:outlineLvl w:val="2"/>
    </w:pPr>
    <w:rPr>
      <w:caps/>
      <w:color w:val="590832"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834A0E" w:themeColor="accent4" w:themeShade="80"/>
        <w:left w:val="single" w:sz="4" w:space="4" w:color="834A0E" w:themeColor="accent4" w:themeShade="80"/>
        <w:bottom w:val="single" w:sz="4" w:space="5" w:color="834A0E" w:themeColor="accent4" w:themeShade="80"/>
        <w:right w:val="single" w:sz="4" w:space="4" w:color="834A0E" w:themeColor="accent4" w:themeShade="80"/>
      </w:pBdr>
      <w:shd w:val="clear" w:color="auto" w:fill="834A0E"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834A0E" w:themeFill="accent4" w:themeFillShade="80"/>
    </w:rPr>
  </w:style>
  <w:style w:type="character" w:customStyle="1" w:styleId="Heading1Char">
    <w:name w:val="Heading 1 Char"/>
    <w:basedOn w:val="DefaultParagraphFont"/>
    <w:link w:val="Heading1"/>
    <w:uiPriority w:val="9"/>
    <w:rsid w:val="009630A4"/>
    <w:rPr>
      <w:rFonts w:asciiTheme="majorHAnsi" w:eastAsiaTheme="majorEastAsia" w:hAnsiTheme="majorHAnsi" w:cstheme="majorBidi"/>
      <w:b/>
      <w:bCs/>
      <w:caps/>
      <w:color w:val="FFFFFF" w:themeColor="background1"/>
      <w:shd w:val="clear" w:color="auto" w:fill="18ACAC"/>
    </w:rPr>
  </w:style>
  <w:style w:type="character" w:customStyle="1" w:styleId="Heading2Char">
    <w:name w:val="Heading 2 Char"/>
    <w:basedOn w:val="DefaultParagraphFont"/>
    <w:link w:val="Heading2"/>
    <w:uiPriority w:val="9"/>
    <w:rsid w:val="009630A4"/>
    <w:rPr>
      <w:caps/>
      <w:shd w:val="clear" w:color="auto" w:fill="90F5FA"/>
    </w:rPr>
  </w:style>
  <w:style w:type="paragraph" w:styleId="ListBullet">
    <w:name w:val="List Bullet"/>
    <w:basedOn w:val="Normal"/>
    <w:uiPriority w:val="11"/>
    <w:qFormat/>
    <w:pPr>
      <w:numPr>
        <w:numId w:val="1"/>
      </w:numPr>
    </w:pPr>
    <w:rPr>
      <w:color w:val="3B3059" w:themeColor="text2"/>
    </w:rPr>
  </w:style>
  <w:style w:type="character" w:customStyle="1" w:styleId="Heading3Char">
    <w:name w:val="Heading 3 Char"/>
    <w:basedOn w:val="DefaultParagraphFont"/>
    <w:link w:val="Heading3"/>
    <w:uiPriority w:val="9"/>
    <w:rsid w:val="001668E8"/>
    <w:rPr>
      <w:caps/>
      <w:color w:val="590832"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unhideWhenUsed/>
    <w:qFormat/>
    <w:rsid w:val="00776ECC"/>
    <w:pPr>
      <w:spacing w:before="0" w:after="200" w:line="240" w:lineRule="auto"/>
    </w:pPr>
    <w:rPr>
      <w:i/>
      <w:iCs/>
      <w:color w:val="3B3059" w:themeColor="text2"/>
      <w:szCs w:val="18"/>
    </w:rPr>
  </w:style>
  <w:style w:type="paragraph" w:customStyle="1" w:styleId="ContactHeading">
    <w:name w:val="Contact Heading"/>
    <w:basedOn w:val="Normal"/>
    <w:next w:val="ContactInfo"/>
    <w:uiPriority w:val="2"/>
    <w:qFormat/>
    <w:rsid w:val="001C30B8"/>
    <w:pPr>
      <w:pBdr>
        <w:top w:val="single" w:sz="4" w:space="5" w:color="834A0E" w:themeColor="accent4" w:themeShade="80"/>
        <w:left w:val="single" w:sz="4" w:space="4" w:color="834A0E" w:themeColor="accent4" w:themeShade="80"/>
        <w:bottom w:val="single" w:sz="4" w:space="5" w:color="834A0E" w:themeColor="accent4" w:themeShade="80"/>
        <w:right w:val="single" w:sz="4" w:space="4" w:color="834A0E" w:themeColor="accent4" w:themeShade="80"/>
      </w:pBdr>
      <w:shd w:val="clear" w:color="auto" w:fill="834A0E"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F48CC2" w:themeColor="accent1" w:themeTint="66"/>
        <w:left w:val="single" w:sz="4" w:space="0" w:color="F48CC2" w:themeColor="accent1" w:themeTint="66"/>
        <w:bottom w:val="single" w:sz="4" w:space="0" w:color="F48CC2" w:themeColor="accent1" w:themeTint="66"/>
        <w:right w:val="single" w:sz="4" w:space="0" w:color="F48CC2" w:themeColor="accent1" w:themeTint="66"/>
        <w:insideH w:val="single" w:sz="4" w:space="0" w:color="F48CC2" w:themeColor="accent1" w:themeTint="66"/>
        <w:insideV w:val="single" w:sz="4" w:space="0" w:color="F48CC2" w:themeColor="accent1" w:themeTint="66"/>
      </w:tblBorders>
    </w:tblPr>
    <w:tblStylePr w:type="firstRow">
      <w:rPr>
        <w:b/>
        <w:bCs/>
      </w:rPr>
      <w:tblPr/>
      <w:tcPr>
        <w:tcBorders>
          <w:bottom w:val="single" w:sz="12" w:space="0" w:color="EE52A4" w:themeColor="accent1" w:themeTint="99"/>
        </w:tcBorders>
      </w:tcPr>
    </w:tblStylePr>
    <w:tblStylePr w:type="lastRow">
      <w:rPr>
        <w:b/>
        <w:bCs/>
      </w:rPr>
      <w:tblPr/>
      <w:tcPr>
        <w:tcBorders>
          <w:top w:val="double" w:sz="2" w:space="0" w:color="EE52A4"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EE52A4" w:themeColor="accent1" w:themeTint="99"/>
        <w:left w:val="single" w:sz="4" w:space="0" w:color="EE52A4" w:themeColor="accent1" w:themeTint="99"/>
        <w:bottom w:val="single" w:sz="4" w:space="0" w:color="EE52A4" w:themeColor="accent1" w:themeTint="99"/>
        <w:right w:val="single" w:sz="4" w:space="0" w:color="EE52A4" w:themeColor="accent1" w:themeTint="99"/>
        <w:insideH w:val="single" w:sz="4" w:space="0" w:color="EE52A4" w:themeColor="accent1" w:themeTint="99"/>
        <w:insideV w:val="single" w:sz="4" w:space="0" w:color="EE52A4" w:themeColor="accent1" w:themeTint="99"/>
      </w:tblBorders>
    </w:tblPr>
    <w:tblStylePr w:type="firstRow">
      <w:rPr>
        <w:b/>
        <w:bCs/>
        <w:color w:val="FFFFFF" w:themeColor="background1"/>
      </w:rPr>
      <w:tblPr/>
      <w:tcPr>
        <w:tcBorders>
          <w:top w:val="single" w:sz="4" w:space="0" w:color="B31166" w:themeColor="accent1"/>
          <w:left w:val="single" w:sz="4" w:space="0" w:color="B31166" w:themeColor="accent1"/>
          <w:bottom w:val="single" w:sz="4" w:space="0" w:color="B31166" w:themeColor="accent1"/>
          <w:right w:val="single" w:sz="4" w:space="0" w:color="B31166" w:themeColor="accent1"/>
          <w:insideH w:val="nil"/>
          <w:insideV w:val="nil"/>
        </w:tcBorders>
        <w:shd w:val="clear" w:color="auto" w:fill="B31166" w:themeFill="accent1"/>
      </w:tcPr>
    </w:tblStylePr>
    <w:tblStylePr w:type="lastRow">
      <w:rPr>
        <w:b/>
        <w:bCs/>
      </w:rPr>
      <w:tblPr/>
      <w:tcPr>
        <w:tcBorders>
          <w:top w:val="double" w:sz="4" w:space="0" w:color="B31166" w:themeColor="accent1"/>
        </w:tcBorders>
      </w:tcPr>
    </w:tblStylePr>
    <w:tblStylePr w:type="firstCol">
      <w:rPr>
        <w:b/>
        <w:bCs/>
      </w:rPr>
    </w:tblStylePr>
    <w:tblStylePr w:type="lastCol">
      <w:rPr>
        <w:b/>
        <w:bCs/>
      </w:rPr>
    </w:tblStylePr>
    <w:tblStylePr w:type="band1Vert">
      <w:tblPr/>
      <w:tcPr>
        <w:shd w:val="clear" w:color="auto" w:fill="F9C5E0" w:themeFill="accent1" w:themeFillTint="33"/>
      </w:tcPr>
    </w:tblStylePr>
    <w:tblStylePr w:type="band1Horz">
      <w:tblPr/>
      <w:tcPr>
        <w:shd w:val="clear" w:color="auto" w:fill="F9C5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C2A6F7" w:themeColor="accent5" w:themeTint="99"/>
        <w:left w:val="single" w:sz="4" w:space="0" w:color="C2A6F7" w:themeColor="accent5" w:themeTint="99"/>
        <w:bottom w:val="single" w:sz="4" w:space="0" w:color="C2A6F7" w:themeColor="accent5" w:themeTint="99"/>
        <w:right w:val="single" w:sz="4" w:space="0" w:color="C2A6F7" w:themeColor="accent5" w:themeTint="99"/>
        <w:insideH w:val="single" w:sz="4" w:space="0" w:color="C2A6F7" w:themeColor="accent5" w:themeTint="99"/>
        <w:insideV w:val="single" w:sz="4" w:space="0" w:color="C2A6F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1FC" w:themeFill="accent5" w:themeFillTint="33"/>
      </w:tcPr>
    </w:tblStylePr>
    <w:tblStylePr w:type="band1Horz">
      <w:tblPr/>
      <w:tcPr>
        <w:shd w:val="clear" w:color="auto" w:fill="EAE1FC" w:themeFill="accent5" w:themeFillTint="33"/>
      </w:tcPr>
    </w:tblStylePr>
    <w:tblStylePr w:type="neCell">
      <w:tblPr/>
      <w:tcPr>
        <w:tcBorders>
          <w:bottom w:val="single" w:sz="4" w:space="0" w:color="C2A6F7" w:themeColor="accent5" w:themeTint="99"/>
        </w:tcBorders>
      </w:tcPr>
    </w:tblStylePr>
    <w:tblStylePr w:type="nwCell">
      <w:tblPr/>
      <w:tcPr>
        <w:tcBorders>
          <w:bottom w:val="single" w:sz="4" w:space="0" w:color="C2A6F7" w:themeColor="accent5" w:themeTint="99"/>
        </w:tcBorders>
      </w:tcPr>
    </w:tblStylePr>
    <w:tblStylePr w:type="seCell">
      <w:tblPr/>
      <w:tcPr>
        <w:tcBorders>
          <w:top w:val="single" w:sz="4" w:space="0" w:color="C2A6F7" w:themeColor="accent5" w:themeTint="99"/>
        </w:tcBorders>
      </w:tcPr>
    </w:tblStylePr>
    <w:tblStylePr w:type="swCell">
      <w:tblPr/>
      <w:tcPr>
        <w:tcBorders>
          <w:top w:val="single" w:sz="4" w:space="0" w:color="C2A6F7"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1BE88" w:themeColor="accent4" w:themeTint="99"/>
        </w:tcBorders>
      </w:tcPr>
    </w:tblStylePr>
    <w:tblStylePr w:type="lastRow">
      <w:rPr>
        <w:b/>
        <w:bCs/>
      </w:rPr>
      <w:tblPr/>
      <w:tcPr>
        <w:tcBorders>
          <w:top w:val="single" w:sz="4" w:space="0" w:color="F1BE88" w:themeColor="accent4" w:themeTint="99"/>
        </w:tcBorders>
      </w:tcPr>
    </w:tblStylePr>
    <w:tblStylePr w:type="firstCol">
      <w:rPr>
        <w:b/>
        <w:bCs/>
      </w:rPr>
    </w:tblStylePr>
    <w:tblStylePr w:type="lastCol">
      <w:rPr>
        <w:b/>
        <w:bCs/>
      </w:rPr>
    </w:tblStylePr>
    <w:tblStylePr w:type="band1Vert">
      <w:tblPr/>
      <w:tcPr>
        <w:shd w:val="clear" w:color="auto" w:fill="FAE9D7" w:themeFill="accent4" w:themeFillTint="33"/>
      </w:tcPr>
    </w:tblStylePr>
    <w:tblStylePr w:type="band1Horz">
      <w:tblPr/>
      <w:tcPr>
        <w:shd w:val="clear" w:color="auto" w:fill="FAE9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90832" w:themeColor="accent1" w:themeShade="80"/>
      <w:u w:val="single"/>
    </w:rPr>
  </w:style>
  <w:style w:type="paragraph" w:styleId="ListParagraph">
    <w:name w:val="List Paragraph"/>
    <w:basedOn w:val="Normal"/>
    <w:uiPriority w:val="34"/>
    <w:unhideWhenUsed/>
    <w:qFormat/>
    <w:rsid w:val="00C307E4"/>
    <w:pPr>
      <w:ind w:left="720"/>
      <w:contextualSpacing/>
    </w:pPr>
  </w:style>
  <w:style w:type="character" w:styleId="FollowedHyperlink">
    <w:name w:val="FollowedHyperlink"/>
    <w:basedOn w:val="DefaultParagraphFont"/>
    <w:uiPriority w:val="99"/>
    <w:semiHidden/>
    <w:unhideWhenUsed/>
    <w:rsid w:val="00003ECA"/>
    <w:rPr>
      <w:color w:val="A5A5A5" w:themeColor="followedHyperlink"/>
      <w:u w:val="single"/>
    </w:rPr>
  </w:style>
  <w:style w:type="paragraph" w:styleId="Bibliography">
    <w:name w:val="Bibliography"/>
    <w:basedOn w:val="Normal"/>
    <w:next w:val="Normal"/>
    <w:uiPriority w:val="37"/>
    <w:unhideWhenUsed/>
    <w:rsid w:val="00410C00"/>
  </w:style>
  <w:style w:type="character" w:customStyle="1" w:styleId="apple-converted-space">
    <w:name w:val="apple-converted-space"/>
    <w:basedOn w:val="DefaultParagraphFont"/>
    <w:rsid w:val="006377C0"/>
  </w:style>
  <w:style w:type="paragraph" w:customStyle="1" w:styleId="Gambar">
    <w:name w:val="Gambar"/>
    <w:basedOn w:val="Normal"/>
    <w:link w:val="GambarChar"/>
    <w:qFormat/>
    <w:rsid w:val="0077537C"/>
    <w:pPr>
      <w:spacing w:line="360" w:lineRule="auto"/>
      <w:ind w:right="-2250"/>
      <w:jc w:val="center"/>
    </w:pPr>
  </w:style>
  <w:style w:type="paragraph" w:styleId="TableofFigures">
    <w:name w:val="table of figures"/>
    <w:basedOn w:val="Normal"/>
    <w:next w:val="Normal"/>
    <w:uiPriority w:val="99"/>
    <w:unhideWhenUsed/>
    <w:rsid w:val="0077537C"/>
  </w:style>
  <w:style w:type="character" w:customStyle="1" w:styleId="GambarChar">
    <w:name w:val="Gambar Char"/>
    <w:basedOn w:val="DefaultParagraphFont"/>
    <w:link w:val="Gambar"/>
    <w:rsid w:val="00775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16540">
      <w:bodyDiv w:val="1"/>
      <w:marLeft w:val="0"/>
      <w:marRight w:val="0"/>
      <w:marTop w:val="0"/>
      <w:marBottom w:val="0"/>
      <w:divBdr>
        <w:top w:val="none" w:sz="0" w:space="0" w:color="auto"/>
        <w:left w:val="none" w:sz="0" w:space="0" w:color="auto"/>
        <w:bottom w:val="none" w:sz="0" w:space="0" w:color="auto"/>
        <w:right w:val="none" w:sz="0" w:space="0" w:color="auto"/>
      </w:divBdr>
    </w:div>
    <w:div w:id="122620025">
      <w:bodyDiv w:val="1"/>
      <w:marLeft w:val="0"/>
      <w:marRight w:val="0"/>
      <w:marTop w:val="0"/>
      <w:marBottom w:val="0"/>
      <w:divBdr>
        <w:top w:val="none" w:sz="0" w:space="0" w:color="auto"/>
        <w:left w:val="none" w:sz="0" w:space="0" w:color="auto"/>
        <w:bottom w:val="none" w:sz="0" w:space="0" w:color="auto"/>
        <w:right w:val="none" w:sz="0" w:space="0" w:color="auto"/>
      </w:divBdr>
    </w:div>
    <w:div w:id="161747389">
      <w:bodyDiv w:val="1"/>
      <w:marLeft w:val="0"/>
      <w:marRight w:val="0"/>
      <w:marTop w:val="0"/>
      <w:marBottom w:val="0"/>
      <w:divBdr>
        <w:top w:val="none" w:sz="0" w:space="0" w:color="auto"/>
        <w:left w:val="none" w:sz="0" w:space="0" w:color="auto"/>
        <w:bottom w:val="none" w:sz="0" w:space="0" w:color="auto"/>
        <w:right w:val="none" w:sz="0" w:space="0" w:color="auto"/>
      </w:divBdr>
    </w:div>
    <w:div w:id="251790041">
      <w:bodyDiv w:val="1"/>
      <w:marLeft w:val="0"/>
      <w:marRight w:val="0"/>
      <w:marTop w:val="0"/>
      <w:marBottom w:val="0"/>
      <w:divBdr>
        <w:top w:val="none" w:sz="0" w:space="0" w:color="auto"/>
        <w:left w:val="none" w:sz="0" w:space="0" w:color="auto"/>
        <w:bottom w:val="none" w:sz="0" w:space="0" w:color="auto"/>
        <w:right w:val="none" w:sz="0" w:space="0" w:color="auto"/>
      </w:divBdr>
    </w:div>
    <w:div w:id="431247702">
      <w:bodyDiv w:val="1"/>
      <w:marLeft w:val="0"/>
      <w:marRight w:val="0"/>
      <w:marTop w:val="0"/>
      <w:marBottom w:val="0"/>
      <w:divBdr>
        <w:top w:val="none" w:sz="0" w:space="0" w:color="auto"/>
        <w:left w:val="none" w:sz="0" w:space="0" w:color="auto"/>
        <w:bottom w:val="none" w:sz="0" w:space="0" w:color="auto"/>
        <w:right w:val="none" w:sz="0" w:space="0" w:color="auto"/>
      </w:divBdr>
    </w:div>
    <w:div w:id="483013661">
      <w:bodyDiv w:val="1"/>
      <w:marLeft w:val="0"/>
      <w:marRight w:val="0"/>
      <w:marTop w:val="0"/>
      <w:marBottom w:val="0"/>
      <w:divBdr>
        <w:top w:val="none" w:sz="0" w:space="0" w:color="auto"/>
        <w:left w:val="none" w:sz="0" w:space="0" w:color="auto"/>
        <w:bottom w:val="none" w:sz="0" w:space="0" w:color="auto"/>
        <w:right w:val="none" w:sz="0" w:space="0" w:color="auto"/>
      </w:divBdr>
    </w:div>
    <w:div w:id="532688723">
      <w:bodyDiv w:val="1"/>
      <w:marLeft w:val="0"/>
      <w:marRight w:val="0"/>
      <w:marTop w:val="0"/>
      <w:marBottom w:val="0"/>
      <w:divBdr>
        <w:top w:val="none" w:sz="0" w:space="0" w:color="auto"/>
        <w:left w:val="none" w:sz="0" w:space="0" w:color="auto"/>
        <w:bottom w:val="none" w:sz="0" w:space="0" w:color="auto"/>
        <w:right w:val="none" w:sz="0" w:space="0" w:color="auto"/>
      </w:divBdr>
    </w:div>
    <w:div w:id="574778117">
      <w:bodyDiv w:val="1"/>
      <w:marLeft w:val="0"/>
      <w:marRight w:val="0"/>
      <w:marTop w:val="0"/>
      <w:marBottom w:val="0"/>
      <w:divBdr>
        <w:top w:val="none" w:sz="0" w:space="0" w:color="auto"/>
        <w:left w:val="none" w:sz="0" w:space="0" w:color="auto"/>
        <w:bottom w:val="none" w:sz="0" w:space="0" w:color="auto"/>
        <w:right w:val="none" w:sz="0" w:space="0" w:color="auto"/>
      </w:divBdr>
    </w:div>
    <w:div w:id="581254849">
      <w:bodyDiv w:val="1"/>
      <w:marLeft w:val="0"/>
      <w:marRight w:val="0"/>
      <w:marTop w:val="0"/>
      <w:marBottom w:val="0"/>
      <w:divBdr>
        <w:top w:val="none" w:sz="0" w:space="0" w:color="auto"/>
        <w:left w:val="none" w:sz="0" w:space="0" w:color="auto"/>
        <w:bottom w:val="none" w:sz="0" w:space="0" w:color="auto"/>
        <w:right w:val="none" w:sz="0" w:space="0" w:color="auto"/>
      </w:divBdr>
    </w:div>
    <w:div w:id="592515123">
      <w:bodyDiv w:val="1"/>
      <w:marLeft w:val="0"/>
      <w:marRight w:val="0"/>
      <w:marTop w:val="0"/>
      <w:marBottom w:val="0"/>
      <w:divBdr>
        <w:top w:val="none" w:sz="0" w:space="0" w:color="auto"/>
        <w:left w:val="none" w:sz="0" w:space="0" w:color="auto"/>
        <w:bottom w:val="none" w:sz="0" w:space="0" w:color="auto"/>
        <w:right w:val="none" w:sz="0" w:space="0" w:color="auto"/>
      </w:divBdr>
    </w:div>
    <w:div w:id="597325429">
      <w:bodyDiv w:val="1"/>
      <w:marLeft w:val="0"/>
      <w:marRight w:val="0"/>
      <w:marTop w:val="0"/>
      <w:marBottom w:val="0"/>
      <w:divBdr>
        <w:top w:val="none" w:sz="0" w:space="0" w:color="auto"/>
        <w:left w:val="none" w:sz="0" w:space="0" w:color="auto"/>
        <w:bottom w:val="none" w:sz="0" w:space="0" w:color="auto"/>
        <w:right w:val="none" w:sz="0" w:space="0" w:color="auto"/>
      </w:divBdr>
    </w:div>
    <w:div w:id="687027749">
      <w:bodyDiv w:val="1"/>
      <w:marLeft w:val="0"/>
      <w:marRight w:val="0"/>
      <w:marTop w:val="0"/>
      <w:marBottom w:val="0"/>
      <w:divBdr>
        <w:top w:val="none" w:sz="0" w:space="0" w:color="auto"/>
        <w:left w:val="none" w:sz="0" w:space="0" w:color="auto"/>
        <w:bottom w:val="none" w:sz="0" w:space="0" w:color="auto"/>
        <w:right w:val="none" w:sz="0" w:space="0" w:color="auto"/>
      </w:divBdr>
    </w:div>
    <w:div w:id="1002777930">
      <w:bodyDiv w:val="1"/>
      <w:marLeft w:val="0"/>
      <w:marRight w:val="0"/>
      <w:marTop w:val="0"/>
      <w:marBottom w:val="0"/>
      <w:divBdr>
        <w:top w:val="none" w:sz="0" w:space="0" w:color="auto"/>
        <w:left w:val="none" w:sz="0" w:space="0" w:color="auto"/>
        <w:bottom w:val="none" w:sz="0" w:space="0" w:color="auto"/>
        <w:right w:val="none" w:sz="0" w:space="0" w:color="auto"/>
      </w:divBdr>
    </w:div>
    <w:div w:id="1135682473">
      <w:bodyDiv w:val="1"/>
      <w:marLeft w:val="0"/>
      <w:marRight w:val="0"/>
      <w:marTop w:val="0"/>
      <w:marBottom w:val="0"/>
      <w:divBdr>
        <w:top w:val="none" w:sz="0" w:space="0" w:color="auto"/>
        <w:left w:val="none" w:sz="0" w:space="0" w:color="auto"/>
        <w:bottom w:val="none" w:sz="0" w:space="0" w:color="auto"/>
        <w:right w:val="none" w:sz="0" w:space="0" w:color="auto"/>
      </w:divBdr>
    </w:div>
    <w:div w:id="1142575133">
      <w:bodyDiv w:val="1"/>
      <w:marLeft w:val="0"/>
      <w:marRight w:val="0"/>
      <w:marTop w:val="0"/>
      <w:marBottom w:val="0"/>
      <w:divBdr>
        <w:top w:val="none" w:sz="0" w:space="0" w:color="auto"/>
        <w:left w:val="none" w:sz="0" w:space="0" w:color="auto"/>
        <w:bottom w:val="none" w:sz="0" w:space="0" w:color="auto"/>
        <w:right w:val="none" w:sz="0" w:space="0" w:color="auto"/>
      </w:divBdr>
    </w:div>
    <w:div w:id="1235775998">
      <w:bodyDiv w:val="1"/>
      <w:marLeft w:val="0"/>
      <w:marRight w:val="0"/>
      <w:marTop w:val="0"/>
      <w:marBottom w:val="0"/>
      <w:divBdr>
        <w:top w:val="none" w:sz="0" w:space="0" w:color="auto"/>
        <w:left w:val="none" w:sz="0" w:space="0" w:color="auto"/>
        <w:bottom w:val="none" w:sz="0" w:space="0" w:color="auto"/>
        <w:right w:val="none" w:sz="0" w:space="0" w:color="auto"/>
      </w:divBdr>
    </w:div>
    <w:div w:id="1349061569">
      <w:bodyDiv w:val="1"/>
      <w:marLeft w:val="0"/>
      <w:marRight w:val="0"/>
      <w:marTop w:val="0"/>
      <w:marBottom w:val="0"/>
      <w:divBdr>
        <w:top w:val="none" w:sz="0" w:space="0" w:color="auto"/>
        <w:left w:val="none" w:sz="0" w:space="0" w:color="auto"/>
        <w:bottom w:val="none" w:sz="0" w:space="0" w:color="auto"/>
        <w:right w:val="none" w:sz="0" w:space="0" w:color="auto"/>
      </w:divBdr>
    </w:div>
    <w:div w:id="1383600767">
      <w:bodyDiv w:val="1"/>
      <w:marLeft w:val="0"/>
      <w:marRight w:val="0"/>
      <w:marTop w:val="0"/>
      <w:marBottom w:val="0"/>
      <w:divBdr>
        <w:top w:val="none" w:sz="0" w:space="0" w:color="auto"/>
        <w:left w:val="none" w:sz="0" w:space="0" w:color="auto"/>
        <w:bottom w:val="none" w:sz="0" w:space="0" w:color="auto"/>
        <w:right w:val="none" w:sz="0" w:space="0" w:color="auto"/>
      </w:divBdr>
    </w:div>
    <w:div w:id="1403092253">
      <w:bodyDiv w:val="1"/>
      <w:marLeft w:val="0"/>
      <w:marRight w:val="0"/>
      <w:marTop w:val="0"/>
      <w:marBottom w:val="0"/>
      <w:divBdr>
        <w:top w:val="none" w:sz="0" w:space="0" w:color="auto"/>
        <w:left w:val="none" w:sz="0" w:space="0" w:color="auto"/>
        <w:bottom w:val="none" w:sz="0" w:space="0" w:color="auto"/>
        <w:right w:val="none" w:sz="0" w:space="0" w:color="auto"/>
      </w:divBdr>
    </w:div>
    <w:div w:id="1415930779">
      <w:bodyDiv w:val="1"/>
      <w:marLeft w:val="0"/>
      <w:marRight w:val="0"/>
      <w:marTop w:val="0"/>
      <w:marBottom w:val="0"/>
      <w:divBdr>
        <w:top w:val="none" w:sz="0" w:space="0" w:color="auto"/>
        <w:left w:val="none" w:sz="0" w:space="0" w:color="auto"/>
        <w:bottom w:val="none" w:sz="0" w:space="0" w:color="auto"/>
        <w:right w:val="none" w:sz="0" w:space="0" w:color="auto"/>
      </w:divBdr>
    </w:div>
    <w:div w:id="1416245201">
      <w:bodyDiv w:val="1"/>
      <w:marLeft w:val="0"/>
      <w:marRight w:val="0"/>
      <w:marTop w:val="0"/>
      <w:marBottom w:val="0"/>
      <w:divBdr>
        <w:top w:val="none" w:sz="0" w:space="0" w:color="auto"/>
        <w:left w:val="none" w:sz="0" w:space="0" w:color="auto"/>
        <w:bottom w:val="none" w:sz="0" w:space="0" w:color="auto"/>
        <w:right w:val="none" w:sz="0" w:space="0" w:color="auto"/>
      </w:divBdr>
    </w:div>
    <w:div w:id="1421097311">
      <w:bodyDiv w:val="1"/>
      <w:marLeft w:val="0"/>
      <w:marRight w:val="0"/>
      <w:marTop w:val="0"/>
      <w:marBottom w:val="0"/>
      <w:divBdr>
        <w:top w:val="none" w:sz="0" w:space="0" w:color="auto"/>
        <w:left w:val="none" w:sz="0" w:space="0" w:color="auto"/>
        <w:bottom w:val="none" w:sz="0" w:space="0" w:color="auto"/>
        <w:right w:val="none" w:sz="0" w:space="0" w:color="auto"/>
      </w:divBdr>
    </w:div>
    <w:div w:id="1571842303">
      <w:bodyDiv w:val="1"/>
      <w:marLeft w:val="0"/>
      <w:marRight w:val="0"/>
      <w:marTop w:val="0"/>
      <w:marBottom w:val="0"/>
      <w:divBdr>
        <w:top w:val="none" w:sz="0" w:space="0" w:color="auto"/>
        <w:left w:val="none" w:sz="0" w:space="0" w:color="auto"/>
        <w:bottom w:val="none" w:sz="0" w:space="0" w:color="auto"/>
        <w:right w:val="none" w:sz="0" w:space="0" w:color="auto"/>
      </w:divBdr>
    </w:div>
    <w:div w:id="1612007853">
      <w:bodyDiv w:val="1"/>
      <w:marLeft w:val="0"/>
      <w:marRight w:val="0"/>
      <w:marTop w:val="0"/>
      <w:marBottom w:val="0"/>
      <w:divBdr>
        <w:top w:val="none" w:sz="0" w:space="0" w:color="auto"/>
        <w:left w:val="none" w:sz="0" w:space="0" w:color="auto"/>
        <w:bottom w:val="none" w:sz="0" w:space="0" w:color="auto"/>
        <w:right w:val="none" w:sz="0" w:space="0" w:color="auto"/>
      </w:divBdr>
    </w:div>
    <w:div w:id="1620800862">
      <w:bodyDiv w:val="1"/>
      <w:marLeft w:val="0"/>
      <w:marRight w:val="0"/>
      <w:marTop w:val="0"/>
      <w:marBottom w:val="0"/>
      <w:divBdr>
        <w:top w:val="none" w:sz="0" w:space="0" w:color="auto"/>
        <w:left w:val="none" w:sz="0" w:space="0" w:color="auto"/>
        <w:bottom w:val="none" w:sz="0" w:space="0" w:color="auto"/>
        <w:right w:val="none" w:sz="0" w:space="0" w:color="auto"/>
      </w:divBdr>
    </w:div>
    <w:div w:id="1692024009">
      <w:bodyDiv w:val="1"/>
      <w:marLeft w:val="0"/>
      <w:marRight w:val="0"/>
      <w:marTop w:val="0"/>
      <w:marBottom w:val="0"/>
      <w:divBdr>
        <w:top w:val="none" w:sz="0" w:space="0" w:color="auto"/>
        <w:left w:val="none" w:sz="0" w:space="0" w:color="auto"/>
        <w:bottom w:val="none" w:sz="0" w:space="0" w:color="auto"/>
        <w:right w:val="none" w:sz="0" w:space="0" w:color="auto"/>
      </w:divBdr>
    </w:div>
    <w:div w:id="1753963989">
      <w:bodyDiv w:val="1"/>
      <w:marLeft w:val="0"/>
      <w:marRight w:val="0"/>
      <w:marTop w:val="0"/>
      <w:marBottom w:val="0"/>
      <w:divBdr>
        <w:top w:val="none" w:sz="0" w:space="0" w:color="auto"/>
        <w:left w:val="none" w:sz="0" w:space="0" w:color="auto"/>
        <w:bottom w:val="none" w:sz="0" w:space="0" w:color="auto"/>
        <w:right w:val="none" w:sz="0" w:space="0" w:color="auto"/>
      </w:divBdr>
    </w:div>
    <w:div w:id="1815757977">
      <w:bodyDiv w:val="1"/>
      <w:marLeft w:val="0"/>
      <w:marRight w:val="0"/>
      <w:marTop w:val="0"/>
      <w:marBottom w:val="0"/>
      <w:divBdr>
        <w:top w:val="none" w:sz="0" w:space="0" w:color="auto"/>
        <w:left w:val="none" w:sz="0" w:space="0" w:color="auto"/>
        <w:bottom w:val="none" w:sz="0" w:space="0" w:color="auto"/>
        <w:right w:val="none" w:sz="0" w:space="0" w:color="auto"/>
      </w:divBdr>
    </w:div>
    <w:div w:id="1897738147">
      <w:bodyDiv w:val="1"/>
      <w:marLeft w:val="0"/>
      <w:marRight w:val="0"/>
      <w:marTop w:val="0"/>
      <w:marBottom w:val="0"/>
      <w:divBdr>
        <w:top w:val="none" w:sz="0" w:space="0" w:color="auto"/>
        <w:left w:val="none" w:sz="0" w:space="0" w:color="auto"/>
        <w:bottom w:val="none" w:sz="0" w:space="0" w:color="auto"/>
        <w:right w:val="none" w:sz="0" w:space="0" w:color="auto"/>
      </w:divBdr>
    </w:div>
    <w:div w:id="1907371246">
      <w:bodyDiv w:val="1"/>
      <w:marLeft w:val="0"/>
      <w:marRight w:val="0"/>
      <w:marTop w:val="0"/>
      <w:marBottom w:val="0"/>
      <w:divBdr>
        <w:top w:val="none" w:sz="0" w:space="0" w:color="auto"/>
        <w:left w:val="none" w:sz="0" w:space="0" w:color="auto"/>
        <w:bottom w:val="none" w:sz="0" w:space="0" w:color="auto"/>
        <w:right w:val="none" w:sz="0" w:space="0" w:color="auto"/>
      </w:divBdr>
    </w:div>
    <w:div w:id="2081904806">
      <w:bodyDiv w:val="1"/>
      <w:marLeft w:val="0"/>
      <w:marRight w:val="0"/>
      <w:marTop w:val="0"/>
      <w:marBottom w:val="0"/>
      <w:divBdr>
        <w:top w:val="none" w:sz="0" w:space="0" w:color="auto"/>
        <w:left w:val="none" w:sz="0" w:space="0" w:color="auto"/>
        <w:bottom w:val="none" w:sz="0" w:space="0" w:color="auto"/>
        <w:right w:val="none" w:sz="0" w:space="0" w:color="auto"/>
      </w:divBdr>
    </w:div>
    <w:div w:id="213589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app.lucidchart.com/" TargetMode="Externa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www.postgresql.org/" TargetMode="External"/><Relationship Id="rId25" Type="http://schemas.openxmlformats.org/officeDocument/2006/relationships/hyperlink" Target="https://onlineconvertfree.com/convert-format/png-to-svg/" TargetMode="Externa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8.png"/><Relationship Id="rId29" Type="http://schemas.openxmlformats.org/officeDocument/2006/relationships/hyperlink" Target="https://docs.djangoproject.com/en/3.0/ref/contrib/gi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1.bp.blogspot.com/-yKaXy68RxxI/V0KNwBJkP-I/AAAAAAAAEIo/i5ViGGkO7xANdnZmNxcwHUEDhCXMjf37gCK4B/s1600/slonik_with_black_text_and_tagline.gif" TargetMode="External"/><Relationship Id="rId23" Type="http://schemas.openxmlformats.org/officeDocument/2006/relationships/image" Target="media/image11.png"/><Relationship Id="rId28" Type="http://schemas.openxmlformats.org/officeDocument/2006/relationships/hyperlink" Target="https://app.lucidchart.com/" TargetMode="Externa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www.slideshare.net/webdebs/geodjango-12727267/40-Questions_Lucio_Grenzi_40_lgrenzigmailcom" TargetMode="External"/><Relationship Id="rId30" Type="http://schemas.openxmlformats.org/officeDocument/2006/relationships/hyperlink" Target="https://www.1keydata.com/datawarehousing/data-modeling-levels.html" TargetMode="Externa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wanHN\AppData\Roaming\Microsoft\Templates\Student%20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3.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Ste92</b:Tag>
    <b:SourceType>Book</b:SourceType>
    <b:Guid>{9AB2F31F-51DF-4EDC-AEA1-B8789E6FE17B}</b:Guid>
    <b:Author>
      <b:Author>
        <b:NameList>
          <b:Person>
            <b:Last>Spewak</b:Last>
            <b:First>Stephen</b:First>
            <b:Middle>H.</b:Middle>
          </b:Person>
        </b:NameList>
      </b:Author>
    </b:Author>
    <b:Title>Enterprise Architecture Planning, Developing a Blueprint for Data, Applications and Technology</b:Title>
    <b:Year>1992</b:Year>
    <b:City>New York</b:City>
    <b:Publisher>John Wiley &amp; Sons Inc</b:Publisher>
    <b:RefOrder>1</b:RefOrder>
  </b:Source>
  <b:Source>
    <b:Tag>Jam82</b:Tag>
    <b:SourceType>Book</b:SourceType>
    <b:Guid>{43740769-8CCC-4C10-AC6A-4D919AA41373}</b:Guid>
    <b:Author>
      <b:Author>
        <b:NameList>
          <b:Person>
            <b:Last>Martin</b:Last>
            <b:First>James</b:First>
          </b:Person>
        </b:NameList>
      </b:Author>
    </b:Author>
    <b:Title>Strategis Data Planning Methodologies 1st edition</b:Title>
    <b:Year>1982</b:Year>
    <b:City>Englewood Cliffs, New Jersey</b:City>
    <b:Publisher>Prentice-Hall</b:Publisher>
    <b:RefOrder>9</b:RefOrder>
  </b:Source>
  <b:Source>
    <b:Tag>Ref</b:Tag>
    <b:SourceType>Book</b:SourceType>
    <b:Guid>{3FB51B9D-76BD-4CDD-8F57-B05012C36C5A}</b:Guid>
    <b:Author>
      <b:Author>
        <b:NameList>
          <b:Person>
            <b:Last>Reference</b:Last>
          </b:Person>
        </b:NameList>
      </b:Author>
    </b:Author>
    <b:Title>Model for DBMS Standarization. Database Architecture Framework Task Group (DAFTG) of the ANSI/X3/SPARC Database System Study Group</b:Title>
    <b:RefOrder>2</b:RefOrder>
  </b:Source>
  <b:Source>
    <b:Tag>Pos20</b:Tag>
    <b:SourceType>InternetSite</b:SourceType>
    <b:Guid>{B40616D5-FC02-41C7-AFB2-9291DBE21DF3}</b:Guid>
    <b:Title>PostgreSQL</b:Title>
    <b:Author>
      <b:Author>
        <b:NameList>
          <b:Person>
            <b:Last>PostgreSQL</b:Last>
          </b:Person>
        </b:NameList>
      </b:Author>
    </b:Author>
    <b:YearAccessed>2020</b:YearAccessed>
    <b:MonthAccessed>06</b:MonthAccessed>
    <b:DayAccessed>01</b:DayAccessed>
    <b:URL>https://www.postgresql.org/</b:URL>
    <b:RefOrder>3</b:RefOrder>
  </b:Source>
  <b:Source>
    <b:Tag>OSG20</b:Tag>
    <b:SourceType>InternetSite</b:SourceType>
    <b:Guid>{F45BC8B3-E2F1-4610-AC36-41C5047B117D}</b:Guid>
    <b:Author>
      <b:Author>
        <b:NameList>
          <b:Person>
            <b:Last>OSGEO</b:Last>
          </b:Person>
        </b:NameList>
      </b:Author>
    </b:Author>
    <b:Title>Spatial and Geographic objects for PostgreSQL</b:Title>
    <b:YearAccessed>2020</b:YearAccessed>
    <b:MonthAccessed>06</b:MonthAccessed>
    <b:DayAccessed>01</b:DayAccessed>
    <b:URL>https://postgis.net/</b:URL>
    <b:RefOrder>4</b:RefOrder>
  </b:Source>
  <b:Source>
    <b:Tag>ESR20</b:Tag>
    <b:SourceType>InternetSite</b:SourceType>
    <b:Guid>{9C35F108-EEA1-4DF8-8839-FF1F75716524}</b:Guid>
    <b:Author>
      <b:Author>
        <b:NameList>
          <b:Person>
            <b:Last>ESRI</b:Last>
          </b:Person>
        </b:NameList>
      </b:Author>
    </b:Author>
    <b:Title>ArcGIS Desktop</b:Title>
    <b:YearAccessed>2020</b:YearAccessed>
    <b:MonthAccessed>06</b:MonthAccessed>
    <b:DayAccessed>01</b:DayAccessed>
    <b:URL>https://www.esri.com/en-us/arcgis/products/arcgis-desktop/overview</b:URL>
    <b:RefOrder>6</b:RefOrder>
  </b:Source>
  <b:Source>
    <b:Tag>OSG201</b:Tag>
    <b:SourceType>InternetSite</b:SourceType>
    <b:Guid>{7E0A9E9D-5603-4621-B46C-0B07C2A50E47}</b:Guid>
    <b:Author>
      <b:Author>
        <b:NameList>
          <b:Person>
            <b:Last>OSGEO</b:Last>
          </b:Person>
        </b:NameList>
      </b:Author>
    </b:Author>
    <b:Title>QGIS A Free and Open Source Geographic Information System</b:Title>
    <b:YearAccessed>2020</b:YearAccessed>
    <b:MonthAccessed>06</b:MonthAccessed>
    <b:DayAccessed>01</b:DayAccessed>
    <b:URL>https://qgis.org/en/site/</b:URL>
    <b:RefOrder>5</b:RefOrder>
  </b:Source>
  <b:Source>
    <b:Tag>SQL20</b:Tag>
    <b:SourceType>InternetSite</b:SourceType>
    <b:Guid>{5CC7FBF5-66F3-476F-B203-7D1C14080BD8}</b:Guid>
    <b:Author>
      <b:Author>
        <b:NameList>
          <b:Person>
            <b:Last>SQLMaestro</b:Last>
          </b:Person>
        </b:NameList>
      </b:Author>
    </b:Author>
    <b:Title>PostgreSQL Tools Family</b:Title>
    <b:YearAccessed>2020</b:YearAccessed>
    <b:MonthAccessed>06</b:MonthAccessed>
    <b:DayAccessed>01</b:DayAccessed>
    <b:URL>https://www.sqlmaestro.com/products/postgresql/</b:URL>
    <b:RefOrder>7</b:RefOrder>
  </b:Source>
  <b:Source>
    <b:Tag>dja20</b:Tag>
    <b:SourceType>InternetSite</b:SourceType>
    <b:Guid>{C47496AA-BFDA-4AEE-95AE-90D5C8C50778}</b:Guid>
    <b:Author>
      <b:Author>
        <b:NameList>
          <b:Person>
            <b:Last>django</b:Last>
          </b:Person>
        </b:NameList>
      </b:Author>
    </b:Author>
    <b:Title>Django makes it easier to build better Web apps more quickly and with less code</b:Title>
    <b:YearAccessed>2020</b:YearAccessed>
    <b:MonthAccessed>06</b:MonthAccessed>
    <b:DayAccessed>01</b:DayAccessed>
    <b:URL>https://www.djangoproject.com/</b:URL>
    <b:RefOrder>8</b:RefOrder>
  </b:Source>
</b:Sources>
</file>

<file path=customXml/itemProps1.xml><?xml version="1.0" encoding="utf-8"?>
<ds:datastoreItem xmlns:ds="http://schemas.openxmlformats.org/officeDocument/2006/customXml" ds:itemID="{B020E900-150C-4D86-B772-AA3AD0DBF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696</TotalTime>
  <Pages>21</Pages>
  <Words>3416</Words>
  <Characters>19475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Analisis Sistem Basisdata Spatial OKUS</vt:lpstr>
    </vt:vector>
  </TitlesOfParts>
  <Company/>
  <LinksUpToDate>false</LinksUpToDate>
  <CharactersWithSpaces>22846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Sistem Basisdata Spatial OKUS</dc:title>
  <dc:creator>WawanHN</dc:creator>
  <cp:keywords>OKUS</cp:keywords>
  <cp:lastModifiedBy>WawanHN</cp:lastModifiedBy>
  <cp:revision>123</cp:revision>
  <cp:lastPrinted>2020-06-02T08:11:00Z</cp:lastPrinted>
  <dcterms:created xsi:type="dcterms:W3CDTF">2020-05-26T12:57:00Z</dcterms:created>
  <dcterms:modified xsi:type="dcterms:W3CDTF">2020-06-02T08:12:00Z</dcterms:modified>
  <cp:contentStatus/>
</cp:coreProperties>
</file>